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90DCA4" w14:textId="66BBFAC7" w:rsidR="00387C73" w:rsidRDefault="00387C73" w:rsidP="00D638C2">
      <w:pPr>
        <w:pStyle w:val="Title"/>
      </w:pPr>
      <w:r>
        <w:t>Food Authenticity Paper for JAOAC</w:t>
      </w:r>
    </w:p>
    <w:p w14:paraId="28A8421C" w14:textId="77777777" w:rsidR="009F4718" w:rsidRDefault="009F4718" w:rsidP="003D43B0">
      <w:pPr>
        <w:pStyle w:val="Heading1"/>
      </w:pPr>
      <w:r w:rsidRPr="00F679D7">
        <w:rPr>
          <w:b/>
          <w:i/>
        </w:rPr>
        <w:t>Abstract:</w:t>
      </w:r>
      <w:r>
        <w:t xml:space="preserve">  250 Words </w:t>
      </w:r>
    </w:p>
    <w:p w14:paraId="59FD05B6" w14:textId="77777777" w:rsidR="00F679D7" w:rsidRPr="00F679D7" w:rsidRDefault="00387C73" w:rsidP="003D43B0">
      <w:pPr>
        <w:pStyle w:val="Heading1"/>
      </w:pPr>
      <w:r w:rsidRPr="00F679D7">
        <w:t xml:space="preserve">Introduction:  </w:t>
      </w:r>
      <w:r w:rsidR="00774530" w:rsidRPr="00F679D7">
        <w:t xml:space="preserve"> </w:t>
      </w:r>
    </w:p>
    <w:p w14:paraId="5AD0F347" w14:textId="03B9D7E1" w:rsidR="00774530" w:rsidRDefault="00774530" w:rsidP="00C0006C">
      <w:pPr>
        <w:pStyle w:val="ListParagraph"/>
      </w:pPr>
      <w:r>
        <w:t>Food fraud is defined as the intentional adulteration or misrepresentation of foods and food ingredients for economic gain and is estimated to impact the food industry by $40 billion each year</w:t>
      </w:r>
      <w:r w:rsidR="00ED549C">
        <w:t xml:space="preserve"> </w:t>
      </w:r>
      <w:r w:rsidR="00ED549C" w:rsidRPr="00ED549C">
        <w:rPr>
          <w:highlight w:val="yellow"/>
        </w:rPr>
        <w:t>[REFS]</w:t>
      </w:r>
      <w:r>
        <w:t>.</w:t>
      </w:r>
      <w:r w:rsidR="00C0006C">
        <w:t xml:space="preserve"> </w:t>
      </w:r>
      <w:r>
        <w:t>Economically motivated adulteration (EMA) does not just have financial consequences—it can also be a food safety issue with significant public health consequences</w:t>
      </w:r>
      <w:r w:rsidR="00384F81">
        <w:t xml:space="preserve">.  </w:t>
      </w:r>
      <w:r w:rsidR="00ED549C">
        <w:t xml:space="preserve"> </w:t>
      </w:r>
      <w:r w:rsidR="000E3EF3">
        <w:t xml:space="preserve"> </w:t>
      </w:r>
      <w:r w:rsidR="0014219D">
        <w:t xml:space="preserve">Some well-known </w:t>
      </w:r>
      <w:r>
        <w:t xml:space="preserve">examples </w:t>
      </w:r>
      <w:r w:rsidR="004C6722">
        <w:t xml:space="preserve">of EMA </w:t>
      </w:r>
      <w:r>
        <w:t>include</w:t>
      </w:r>
      <w:r w:rsidR="00B15860">
        <w:t xml:space="preserve"> the </w:t>
      </w:r>
      <w:r w:rsidR="001C3AD4">
        <w:t>adulteration of dairy products with melamine</w:t>
      </w:r>
      <w:r w:rsidR="00FE14F9">
        <w:t xml:space="preserve"> in China, </w:t>
      </w:r>
      <w:r w:rsidR="001C3AD4">
        <w:t xml:space="preserve"> whic</w:t>
      </w:r>
      <w:r w:rsidR="000C6452">
        <w:t>h</w:t>
      </w:r>
      <w:r w:rsidR="0042076F">
        <w:t xml:space="preserve"> </w:t>
      </w:r>
      <w:r>
        <w:t>sickened nearly 300,000</w:t>
      </w:r>
      <w:r w:rsidR="00FE14F9">
        <w:t xml:space="preserve"> </w:t>
      </w:r>
      <w:r w:rsidR="000C6452">
        <w:t xml:space="preserve"> </w:t>
      </w:r>
      <w:r>
        <w:t xml:space="preserve">babies, and </w:t>
      </w:r>
      <w:r w:rsidR="000C6452">
        <w:t>killed 6 infants</w:t>
      </w:r>
      <w:r w:rsidR="008C472D">
        <w:t xml:space="preserve">, </w:t>
      </w:r>
      <w:r w:rsidR="00D95A25" w:rsidRPr="00D95A25">
        <w:rPr>
          <w:highlight w:val="yellow"/>
        </w:rPr>
        <w:t>[</w:t>
      </w:r>
      <w:r w:rsidR="00FE14F9" w:rsidRPr="00D95A25">
        <w:rPr>
          <w:highlight w:val="yellow"/>
        </w:rPr>
        <w:t>REF</w:t>
      </w:r>
      <w:r w:rsidR="00D95A25" w:rsidRPr="00D95A25">
        <w:rPr>
          <w:highlight w:val="yellow"/>
        </w:rPr>
        <w:t>]</w:t>
      </w:r>
      <w:r w:rsidR="00FE14F9">
        <w:t xml:space="preserve"> </w:t>
      </w:r>
      <w:r w:rsidR="008C472D">
        <w:t>and the mis</w:t>
      </w:r>
      <w:r w:rsidR="00566BBA">
        <w:t xml:space="preserve">branding of </w:t>
      </w:r>
      <w:r>
        <w:t xml:space="preserve"> industrial–grade rapeseed oil, sold as olive oil </w:t>
      </w:r>
      <w:r w:rsidR="00566BBA">
        <w:t xml:space="preserve">in </w:t>
      </w:r>
      <w:r>
        <w:t>Spain</w:t>
      </w:r>
      <w:r w:rsidR="00566BBA">
        <w:t xml:space="preserve">, which </w:t>
      </w:r>
      <w:r>
        <w:t xml:space="preserve"> caused 20,000 illnesses and at least 300 deaths</w:t>
      </w:r>
      <w:r w:rsidR="00566BBA">
        <w:t xml:space="preserve"> </w:t>
      </w:r>
      <w:r w:rsidR="00ED549C" w:rsidRPr="00ED549C">
        <w:rPr>
          <w:highlight w:val="yellow"/>
        </w:rPr>
        <w:t>[REF]</w:t>
      </w:r>
      <w:r w:rsidR="00D95A25">
        <w:t>.</w:t>
      </w:r>
      <w:r>
        <w:t xml:space="preserve">  </w:t>
      </w:r>
    </w:p>
    <w:p w14:paraId="005C7FBD" w14:textId="79D5BE89" w:rsidR="002D2720" w:rsidRPr="006A44DF" w:rsidRDefault="00774530" w:rsidP="006A44DF">
      <w:pPr>
        <w:spacing w:after="120"/>
        <w:ind w:left="720"/>
        <w:rPr>
          <w:color w:val="FF0000"/>
        </w:rPr>
      </w:pPr>
      <w:r>
        <w:t>The economics of the global rice trade make rice an attractive target for criminals.  More than 3.5 billion peopl</w:t>
      </w:r>
      <w:r w:rsidR="00A33432">
        <w:rPr>
          <w:rStyle w:val="tgc"/>
          <w:rFonts w:cs="Arial"/>
        </w:rPr>
        <w:t xml:space="preserve">e </w:t>
      </w:r>
      <w:r w:rsidRPr="00774530">
        <w:rPr>
          <w:rStyle w:val="tgc"/>
          <w:rFonts w:cs="Arial"/>
        </w:rPr>
        <w:t>de</w:t>
      </w:r>
      <w:r>
        <w:t>pend on rice for as much as half of their daily calories</w:t>
      </w:r>
      <w:r w:rsidR="00A25BDC">
        <w:t xml:space="preserve"> </w:t>
      </w:r>
      <w:r w:rsidR="00A25BDC" w:rsidRPr="00ED549C">
        <w:rPr>
          <w:highlight w:val="yellow"/>
        </w:rPr>
        <w:t>[REF]</w:t>
      </w:r>
      <w:r>
        <w:t>. Asia accounts for 90% of global rice consumption, but rice is also the fastest-growing food staple in Africa and in Latin America</w:t>
      </w:r>
      <w:r w:rsidR="00A25BDC">
        <w:t xml:space="preserve"> </w:t>
      </w:r>
      <w:r w:rsidR="00A25BDC" w:rsidRPr="00ED549C">
        <w:rPr>
          <w:highlight w:val="yellow"/>
        </w:rPr>
        <w:t>[REF]</w:t>
      </w:r>
      <w:r>
        <w:t xml:space="preserve">.  </w:t>
      </w:r>
      <w:r w:rsidRPr="00A12339">
        <w:t xml:space="preserve">Fraud </w:t>
      </w:r>
      <w:r>
        <w:t>in the rice supply has been</w:t>
      </w:r>
      <w:r w:rsidRPr="00A12339">
        <w:t xml:space="preserve"> known for some time</w:t>
      </w:r>
      <w:r>
        <w:t xml:space="preserve"> and typically involves the substitution of low</w:t>
      </w:r>
      <w:r w:rsidR="004844D1">
        <w:t>er</w:t>
      </w:r>
      <w:r>
        <w:t>-quality rice for premium</w:t>
      </w:r>
      <w:r w:rsidR="004844D1">
        <w:t xml:space="preserve"> produce. For example</w:t>
      </w:r>
      <w:r w:rsidR="00445CC3">
        <w:t xml:space="preserve">, </w:t>
      </w:r>
      <w:r w:rsidR="004844D1">
        <w:t xml:space="preserve">substitution of </w:t>
      </w:r>
      <w:r>
        <w:t xml:space="preserve">Basmati or </w:t>
      </w:r>
      <w:r w:rsidR="004844D1">
        <w:t xml:space="preserve">Thai </w:t>
      </w:r>
      <w:proofErr w:type="spellStart"/>
      <w:r w:rsidR="004844D1">
        <w:t>Hom</w:t>
      </w:r>
      <w:proofErr w:type="spellEnd"/>
      <w:r w:rsidR="004844D1">
        <w:t xml:space="preserve"> Mali</w:t>
      </w:r>
      <w:r w:rsidR="008B283C">
        <w:t xml:space="preserve"> rice</w:t>
      </w:r>
      <w:r>
        <w:t xml:space="preserve">, which </w:t>
      </w:r>
      <w:r w:rsidR="004844D1">
        <w:t xml:space="preserve">are both </w:t>
      </w:r>
      <w:r>
        <w:t xml:space="preserve">prized for </w:t>
      </w:r>
      <w:r w:rsidR="004844D1">
        <w:t xml:space="preserve">their </w:t>
      </w:r>
      <w:r>
        <w:t>aroma and flavor</w:t>
      </w:r>
      <w:r w:rsidR="0069580A">
        <w:t xml:space="preserve"> is commo</w:t>
      </w:r>
      <w:r w:rsidR="00612E2D">
        <w:t>n.</w:t>
      </w:r>
      <w:r w:rsidR="00A25BDC">
        <w:t xml:space="preserve"> </w:t>
      </w:r>
      <w:r w:rsidR="00A25BDC" w:rsidRPr="00ED549C">
        <w:rPr>
          <w:highlight w:val="yellow"/>
        </w:rPr>
        <w:t>[REF]</w:t>
      </w:r>
      <w:r w:rsidR="008B283C">
        <w:t xml:space="preserve">; </w:t>
      </w:r>
      <w:r w:rsidR="00A918DC">
        <w:t xml:space="preserve">as is </w:t>
      </w:r>
      <w:r w:rsidR="00ED549C">
        <w:t xml:space="preserve">the </w:t>
      </w:r>
      <w:r w:rsidR="004844D1">
        <w:t xml:space="preserve">substitution of </w:t>
      </w:r>
      <w:proofErr w:type="spellStart"/>
      <w:r w:rsidR="004844D1">
        <w:t>Wuchung</w:t>
      </w:r>
      <w:proofErr w:type="spellEnd"/>
      <w:r w:rsidR="004844D1">
        <w:t xml:space="preserve"> rice (a </w:t>
      </w:r>
      <w:r w:rsidR="004844D1" w:rsidRPr="004844D1">
        <w:t xml:space="preserve">geographical indication (GI) </w:t>
      </w:r>
      <w:r w:rsidR="004844D1">
        <w:t xml:space="preserve">protected rice in China). </w:t>
      </w:r>
      <w:r w:rsidR="00ED549C">
        <w:t xml:space="preserve">Following the uncovering of a scandal in 2010, it was reported that </w:t>
      </w:r>
      <w:r w:rsidR="008B283C">
        <w:t xml:space="preserve">ten times </w:t>
      </w:r>
      <w:r w:rsidR="00ED549C">
        <w:t xml:space="preserve">more </w:t>
      </w:r>
      <w:r w:rsidR="008B283C">
        <w:t>Wuchang rice was sold than was produced</w:t>
      </w:r>
      <w:del w:id="0" w:author="Xu, Jason" w:date="2020-02-18T13:25:00Z">
        <w:r w:rsidR="00ED549C" w:rsidDel="00F27D2E">
          <w:delText xml:space="preserve"> </w:delText>
        </w:r>
        <w:r w:rsidR="00ED549C" w:rsidDel="00F27D2E">
          <w:fldChar w:fldCharType="begin"/>
        </w:r>
      </w:del>
      <w:r w:rsidR="00A5114A">
        <w:instrText xml:space="preserve"> ADDIN EN.CITE &lt;EndNote&gt;&lt;Cite&gt;&lt;Author&gt;Rodriguez&lt;/Author&gt;&lt;Year&gt;2014&lt;/Year&gt;&lt;RecNum&gt;972&lt;/RecNum&gt;&lt;DisplayText&gt;&lt;style face="superscript"&gt;1&lt;/style&gt;&lt;/DisplayText&gt;&lt;record&gt;&lt;rec-number&gt;972&lt;/rec-number&gt;&lt;foreign-keys&gt;&lt;key app="EN" db-id="w9ezvfad45wdw0ep92uxsde6zxxezsvvtavw" timestamp="1580123443" guid="9e4c71e7-466c-4377-b62a-2f88931600d4"&gt;972&lt;/key&gt;&lt;/foreign-keys&gt;&lt;ref-type name="Electronic Article"&gt;43&lt;/ref-type&gt;&lt;contributors&gt;&lt;authors&gt;&lt;author&gt;Rodriguez, Lulu&lt;/author&gt;&lt;author&gt;Li,   Jing&lt;/author&gt;&lt;author&gt;Sar,   Sela&lt;/author&gt;&lt;/authors&gt;&lt;/contributors&gt;&lt;titles&gt;&lt;title&gt;Social trust and risk knowledge, perception and behaviours resulting from a rice tampering scandal&lt;/title&gt;&lt;secondary-title&gt;International Journal of Food Safety, Nutrition and Public Health&lt;/secondary-title&gt;&lt;/titles&gt;&lt;periodical&gt;&lt;full-title&gt;International Journal of Food Safety, Nutrition and Public Health&lt;/full-title&gt;&lt;/periodical&gt;&lt;volume&gt;5&lt;/volume&gt;&lt;number&gt;1&lt;/number&gt;&lt;section&gt;16 July 2014&lt;/section&gt;&lt;dates&gt;&lt;year&gt;2014&lt;/year&gt;&lt;/dates&gt;&lt;urls&gt;&lt;/urls&gt;&lt;electronic-resource-num&gt;10.1504/IJFSNPH.2014.063513&lt;/electronic-resource-num&gt;&lt;/record&gt;&lt;/Cite&gt;&lt;/EndNote&gt;</w:instrText>
      </w:r>
      <w:del w:id="1" w:author="Xu, Jason" w:date="2020-02-18T13:25:00Z">
        <w:r w:rsidR="00ED549C" w:rsidDel="00F27D2E">
          <w:fldChar w:fldCharType="separate"/>
        </w:r>
      </w:del>
      <w:r w:rsidR="00A5114A" w:rsidRPr="00A5114A">
        <w:rPr>
          <w:noProof/>
          <w:vertAlign w:val="superscript"/>
        </w:rPr>
        <w:t>1</w:t>
      </w:r>
      <w:del w:id="2" w:author="Xu, Jason" w:date="2020-02-18T13:25:00Z">
        <w:r w:rsidR="00ED549C" w:rsidDel="00F27D2E">
          <w:fldChar w:fldCharType="end"/>
        </w:r>
      </w:del>
      <w:r w:rsidR="006A44DF">
        <w:t xml:space="preserve">; </w:t>
      </w:r>
      <w:r w:rsidR="002D2720" w:rsidRPr="003D43B0">
        <w:t>West African countries including Ghana, Nigeria and their neighbor</w:t>
      </w:r>
      <w:r w:rsidR="00FD2E8B" w:rsidRPr="003D43B0">
        <w:t>s</w:t>
      </w:r>
      <w:r w:rsidR="002D2720" w:rsidRPr="003D43B0">
        <w:t xml:space="preserve"> have experience</w:t>
      </w:r>
      <w:r w:rsidR="006A44DF">
        <w:t xml:space="preserve">d </w:t>
      </w:r>
      <w:r w:rsidR="002D2720" w:rsidRPr="003D43B0">
        <w:t xml:space="preserve">numerous cases of </w:t>
      </w:r>
      <w:r w:rsidR="003511DB" w:rsidRPr="003D43B0">
        <w:t>poor-quality</w:t>
      </w:r>
      <w:r w:rsidR="002D2720" w:rsidRPr="003D43B0">
        <w:t xml:space="preserve"> rice in the</w:t>
      </w:r>
      <w:r w:rsidR="006A44DF">
        <w:t>ir</w:t>
      </w:r>
      <w:r w:rsidR="002D2720" w:rsidRPr="003D43B0">
        <w:t xml:space="preserve"> markets</w:t>
      </w:r>
      <w:r w:rsidR="006A44DF">
        <w:t xml:space="preserve"> </w:t>
      </w:r>
      <w:r w:rsidR="006A44DF" w:rsidRPr="00ED549C">
        <w:rPr>
          <w:highlight w:val="yellow"/>
        </w:rPr>
        <w:t>[REF]</w:t>
      </w:r>
      <w:r w:rsidR="002D2720" w:rsidRPr="003D43B0">
        <w:t>. More specifically</w:t>
      </w:r>
      <w:r w:rsidR="006A44DF">
        <w:t>,</w:t>
      </w:r>
      <w:r w:rsidR="002D2720" w:rsidRPr="003D43B0">
        <w:t xml:space="preserve"> </w:t>
      </w:r>
      <w:r w:rsidR="00FD2E8B" w:rsidRPr="003D43B0">
        <w:t xml:space="preserve">expired or </w:t>
      </w:r>
      <w:r w:rsidR="003511DB" w:rsidRPr="003D43B0">
        <w:t>poor-quality</w:t>
      </w:r>
      <w:r w:rsidR="002D2720" w:rsidRPr="003D43B0">
        <w:t xml:space="preserve"> rice is normally bagged </w:t>
      </w:r>
      <w:r w:rsidR="00DF2988">
        <w:t xml:space="preserve">and re-branded </w:t>
      </w:r>
      <w:r w:rsidR="006A1E87">
        <w:t xml:space="preserve">with counterfeit </w:t>
      </w:r>
      <w:r w:rsidR="004A672F">
        <w:t>labels</w:t>
      </w:r>
      <w:r w:rsidR="006A1E87">
        <w:t xml:space="preserve"> that consumers associate with high-quality rice </w:t>
      </w:r>
      <w:r w:rsidR="006A44DF" w:rsidRPr="00ED549C">
        <w:rPr>
          <w:highlight w:val="yellow"/>
        </w:rPr>
        <w:t>[REF]</w:t>
      </w:r>
      <w:r w:rsidR="00FD2E8B" w:rsidRPr="003D43B0">
        <w:t>.</w:t>
      </w:r>
    </w:p>
    <w:p w14:paraId="121E0AE1" w14:textId="4C2D32CB" w:rsidR="004C7674" w:rsidRDefault="00F679D7" w:rsidP="004A672F">
      <w:pPr>
        <w:spacing w:after="120"/>
        <w:ind w:left="720"/>
        <w:rPr>
          <w:rFonts w:ascii="Calibri" w:hAnsi="Calibri" w:cs="Calibri"/>
        </w:rPr>
      </w:pPr>
      <w:r>
        <w:t xml:space="preserve">Here, we describe </w:t>
      </w:r>
      <w:r w:rsidR="00C0006C">
        <w:t>results from a research project</w:t>
      </w:r>
      <w:r w:rsidR="004A672F">
        <w:rPr>
          <w:rFonts w:ascii="Calibri" w:hAnsi="Calibri" w:cs="Calibri"/>
        </w:rPr>
        <w:t>, led by Professor Chris Elliott from the I</w:t>
      </w:r>
      <w:r w:rsidR="004A672F" w:rsidRPr="00B9146A">
        <w:rPr>
          <w:rFonts w:cstheme="minorHAnsi"/>
          <w:noProof/>
        </w:rPr>
        <w:t xml:space="preserve">nstitute of Global Food Security at Queen’s University Belfast, </w:t>
      </w:r>
      <w:r w:rsidR="004A672F">
        <w:rPr>
          <w:rFonts w:cstheme="minorHAnsi"/>
          <w:noProof/>
        </w:rPr>
        <w:t>UK</w:t>
      </w:r>
      <w:r w:rsidR="004A672F" w:rsidRPr="00B9146A">
        <w:rPr>
          <w:rFonts w:cstheme="minorHAnsi"/>
          <w:noProof/>
        </w:rPr>
        <w:t>,</w:t>
      </w:r>
      <w:r w:rsidR="004A672F">
        <w:rPr>
          <w:rFonts w:cstheme="minorHAnsi"/>
          <w:noProof/>
        </w:rPr>
        <w:t xml:space="preserve"> </w:t>
      </w:r>
      <w:r w:rsidR="00C0006C">
        <w:t>focused</w:t>
      </w:r>
      <w:r>
        <w:t xml:space="preserve"> to</w:t>
      </w:r>
      <w:r w:rsidR="006A1E87">
        <w:t xml:space="preserve"> </w:t>
      </w:r>
      <w:r w:rsidR="00B67873">
        <w:t xml:space="preserve">understand and address food fraud issues specific to rice.  </w:t>
      </w:r>
      <w:r>
        <w:t xml:space="preserve"> </w:t>
      </w:r>
      <w:r w:rsidR="002337AA">
        <w:t>A</w:t>
      </w:r>
      <w:r w:rsidR="00EC54BA">
        <w:t xml:space="preserve">n </w:t>
      </w:r>
      <w:r w:rsidR="002337AA">
        <w:t xml:space="preserve">international </w:t>
      </w:r>
      <w:r w:rsidR="00EC54BA">
        <w:t>team representing</w:t>
      </w:r>
      <w:r w:rsidR="00B14880">
        <w:t xml:space="preserve"> some of the major </w:t>
      </w:r>
      <w:r w:rsidR="00E64BEC">
        <w:t xml:space="preserve">producers, exporters and consumers of rice </w:t>
      </w:r>
      <w:r w:rsidR="008E237D">
        <w:t>was assembled, including partners from</w:t>
      </w:r>
      <w:r w:rsidR="00EC54BA">
        <w:t xml:space="preserve"> China, </w:t>
      </w:r>
      <w:r w:rsidR="006D0533">
        <w:t>India, Vietnam</w:t>
      </w:r>
      <w:r w:rsidR="003033D5">
        <w:t xml:space="preserve">, </w:t>
      </w:r>
      <w:r w:rsidR="006D0533">
        <w:t>Ghana, Ireland,</w:t>
      </w:r>
      <w:r w:rsidR="00956678">
        <w:t xml:space="preserve"> the United Kingdom, and the United States</w:t>
      </w:r>
      <w:r w:rsidR="003033D5">
        <w:t xml:space="preserve">. </w:t>
      </w:r>
      <w:r w:rsidR="00864FA1">
        <w:t xml:space="preserve"> Fraud in rice is not ubi</w:t>
      </w:r>
      <w:r w:rsidR="002C65FA">
        <w:t>quitou</w:t>
      </w:r>
      <w:r w:rsidR="00864FA1">
        <w:t>s</w:t>
      </w:r>
      <w:r w:rsidR="003A7534">
        <w:t xml:space="preserve">; </w:t>
      </w:r>
      <w:r w:rsidR="0030339A">
        <w:t>different countries face very different challenges</w:t>
      </w:r>
      <w:r w:rsidR="00643047">
        <w:t xml:space="preserve"> requiring tailored solutions.  </w:t>
      </w:r>
      <w:r w:rsidR="0030339A">
        <w:t xml:space="preserve">  </w:t>
      </w:r>
      <w:r w:rsidR="004A672F">
        <w:rPr>
          <w:rFonts w:ascii="Calibri" w:hAnsi="Calibri" w:cs="Calibri"/>
        </w:rPr>
        <w:t xml:space="preserve">Therefore, we developed a use-case approach for rice fraud in China, Ghana, India and Vietnam </w:t>
      </w:r>
      <w:r w:rsidR="00E6322E">
        <w:rPr>
          <w:rFonts w:ascii="Calibri" w:hAnsi="Calibri" w:cs="Calibri"/>
        </w:rPr>
        <w:t>to explore the feasibility of</w:t>
      </w:r>
      <w:r w:rsidR="0029590F">
        <w:rPr>
          <w:rFonts w:ascii="Calibri" w:hAnsi="Calibri" w:cs="Calibri"/>
        </w:rPr>
        <w:t xml:space="preserve"> usi</w:t>
      </w:r>
      <w:r w:rsidR="00473836">
        <w:rPr>
          <w:rFonts w:ascii="Calibri" w:hAnsi="Calibri" w:cs="Calibri"/>
        </w:rPr>
        <w:t xml:space="preserve">ng a single testing approach </w:t>
      </w:r>
      <w:r w:rsidR="008459D6">
        <w:rPr>
          <w:rFonts w:ascii="Calibri" w:hAnsi="Calibri" w:cs="Calibri"/>
        </w:rPr>
        <w:t>as a solution to address disti</w:t>
      </w:r>
      <w:r w:rsidR="00E17B68">
        <w:rPr>
          <w:rFonts w:ascii="Calibri" w:hAnsi="Calibri" w:cs="Calibri"/>
        </w:rPr>
        <w:t>n</w:t>
      </w:r>
      <w:r w:rsidR="008459D6">
        <w:rPr>
          <w:rFonts w:ascii="Calibri" w:hAnsi="Calibri" w:cs="Calibri"/>
        </w:rPr>
        <w:t xml:space="preserve">ct and complex </w:t>
      </w:r>
      <w:r w:rsidR="004C7674">
        <w:rPr>
          <w:rFonts w:ascii="Calibri" w:hAnsi="Calibri" w:cs="Calibri"/>
        </w:rPr>
        <w:t xml:space="preserve">real-world circumstances.  </w:t>
      </w:r>
    </w:p>
    <w:p w14:paraId="501870D9" w14:textId="20B632A1" w:rsidR="00C0006C" w:rsidRDefault="004A672F" w:rsidP="00FD7E55">
      <w:pPr>
        <w:spacing w:after="120"/>
        <w:ind w:left="720"/>
      </w:pPr>
      <w:r w:rsidRPr="00774530">
        <w:rPr>
          <w:rFonts w:cs="Calibri"/>
        </w:rPr>
        <w:t>Analytical technologies</w:t>
      </w:r>
      <w:r>
        <w:t xml:space="preserve">, including spectroscopic techniques, molecular or genome analysis, and mass-spectrometric methods have been developed and applied for the determination of authenticity in foods </w:t>
      </w:r>
      <w:r w:rsidRPr="00ED549C">
        <w:rPr>
          <w:highlight w:val="yellow"/>
        </w:rPr>
        <w:t>[REF]</w:t>
      </w:r>
      <w:r>
        <w:t xml:space="preserve">.  </w:t>
      </w:r>
      <w:r w:rsidR="000F505E">
        <w:t>For this project, we employed</w:t>
      </w:r>
      <w:r w:rsidR="00F679D7">
        <w:t xml:space="preserve"> a two-tiered system of testing technologies</w:t>
      </w:r>
      <w:r w:rsidR="006A44DF">
        <w:t>,</w:t>
      </w:r>
      <w:r w:rsidR="00F679D7">
        <w:t xml:space="preserve"> </w:t>
      </w:r>
      <w:r w:rsidR="00C0006C">
        <w:t xml:space="preserve">for detecting rice fraud in global supply chains. </w:t>
      </w:r>
      <w:r w:rsidR="00B9146A">
        <w:t xml:space="preserve">The first tier </w:t>
      </w:r>
      <w:r w:rsidR="00B9146A" w:rsidRPr="001853D5">
        <w:rPr>
          <w:rFonts w:cstheme="minorHAnsi"/>
          <w:noProof/>
        </w:rPr>
        <w:t>consist</w:t>
      </w:r>
      <w:r w:rsidR="00B9146A">
        <w:rPr>
          <w:rFonts w:cstheme="minorHAnsi"/>
          <w:noProof/>
        </w:rPr>
        <w:t>s</w:t>
      </w:r>
      <w:r w:rsidR="00B9146A" w:rsidRPr="001853D5">
        <w:rPr>
          <w:rFonts w:cstheme="minorHAnsi"/>
          <w:noProof/>
        </w:rPr>
        <w:t xml:space="preserve"> of a </w:t>
      </w:r>
      <w:r w:rsidR="00B9146A" w:rsidRPr="0037211E">
        <w:rPr>
          <w:rFonts w:cstheme="minorHAnsi"/>
          <w:noProof/>
        </w:rPr>
        <w:t>rapid screening method</w:t>
      </w:r>
      <w:r w:rsidR="000F505E">
        <w:rPr>
          <w:rFonts w:cstheme="minorHAnsi"/>
          <w:noProof/>
        </w:rPr>
        <w:t xml:space="preserve">, </w:t>
      </w:r>
      <w:r w:rsidR="00B9146A" w:rsidRPr="001853D5">
        <w:rPr>
          <w:rFonts w:cstheme="minorHAnsi"/>
          <w:noProof/>
        </w:rPr>
        <w:t xml:space="preserve">based on </w:t>
      </w:r>
      <w:r w:rsidR="00B9146A">
        <w:rPr>
          <w:rFonts w:cstheme="minorHAnsi"/>
          <w:noProof/>
        </w:rPr>
        <w:t xml:space="preserve">a small hand-held (and field-portable) </w:t>
      </w:r>
      <w:r w:rsidR="00B9146A">
        <w:t>molecular spectroscopic technique</w:t>
      </w:r>
      <w:r w:rsidR="00385B63">
        <w:t xml:space="preserve"> </w:t>
      </w:r>
      <w:r w:rsidR="00B9146A">
        <w:t>that</w:t>
      </w:r>
      <w:r w:rsidR="00C0006C">
        <w:t xml:space="preserve"> provides </w:t>
      </w:r>
      <w:r w:rsidR="0037211E">
        <w:t xml:space="preserve">end-users with </w:t>
      </w:r>
      <w:r w:rsidR="00C0006C">
        <w:t xml:space="preserve">a rapid, low-cost, and easy-to-use “food fingerprinting” </w:t>
      </w:r>
      <w:r w:rsidR="00B9146A">
        <w:t>technique</w:t>
      </w:r>
      <w:r w:rsidR="006A44DF">
        <w:t xml:space="preserve">. This technology </w:t>
      </w:r>
      <w:r w:rsidR="00C0006C">
        <w:t xml:space="preserve">can be used by stakeholders across the entire food supply chain to </w:t>
      </w:r>
      <w:r w:rsidR="00B9146A">
        <w:lastRenderedPageBreak/>
        <w:t xml:space="preserve">quickly screen samples for fingerprint anomalies.  The second tier employs a much more rigorous, </w:t>
      </w:r>
      <w:r w:rsidR="00B9146A" w:rsidRPr="0037211E">
        <w:t>laboratory-based confirmatory analysis technique</w:t>
      </w:r>
      <w:r w:rsidR="00B9146A">
        <w:t xml:space="preserve"> that uses </w:t>
      </w:r>
      <w:r w:rsidR="0037211E">
        <w:t xml:space="preserve">spectroscopic techniques such as </w:t>
      </w:r>
      <w:r w:rsidR="00B9146A" w:rsidRPr="001853D5">
        <w:rPr>
          <w:rFonts w:cstheme="minorHAnsi"/>
          <w:noProof/>
        </w:rPr>
        <w:t>LC-MS/MS (QTOF</w:t>
      </w:r>
      <w:r w:rsidR="00B9146A" w:rsidRPr="00A920A6">
        <w:rPr>
          <w:rFonts w:cstheme="minorHAnsi"/>
          <w:noProof/>
        </w:rPr>
        <w:t>)</w:t>
      </w:r>
      <w:r w:rsidR="0037211E" w:rsidRPr="00A920A6">
        <w:rPr>
          <w:rFonts w:cstheme="minorHAnsi"/>
          <w:noProof/>
        </w:rPr>
        <w:t>, GC-MS</w:t>
      </w:r>
      <w:r w:rsidR="00A920A6" w:rsidRPr="00A920A6">
        <w:rPr>
          <w:rFonts w:cstheme="minorHAnsi"/>
          <w:noProof/>
        </w:rPr>
        <w:t xml:space="preserve"> or</w:t>
      </w:r>
      <w:r w:rsidR="0037211E" w:rsidRPr="00A920A6">
        <w:rPr>
          <w:rFonts w:cstheme="minorHAnsi"/>
          <w:noProof/>
        </w:rPr>
        <w:t xml:space="preserve"> ICP-MS</w:t>
      </w:r>
      <w:r w:rsidR="00B9146A" w:rsidRPr="00A920A6">
        <w:rPr>
          <w:rFonts w:cstheme="minorHAnsi"/>
          <w:noProof/>
        </w:rPr>
        <w:t xml:space="preserve"> for detection</w:t>
      </w:r>
      <w:r w:rsidR="00B9146A" w:rsidRPr="001853D5">
        <w:rPr>
          <w:rFonts w:cstheme="minorHAnsi"/>
          <w:noProof/>
        </w:rPr>
        <w:t xml:space="preserve">, quantitation, and confirmation of </w:t>
      </w:r>
      <w:r w:rsidR="00B9146A">
        <w:rPr>
          <w:rFonts w:cstheme="minorHAnsi"/>
          <w:noProof/>
        </w:rPr>
        <w:t>anomolous</w:t>
      </w:r>
      <w:r w:rsidR="00B9146A" w:rsidRPr="001853D5">
        <w:rPr>
          <w:rFonts w:cstheme="minorHAnsi"/>
          <w:noProof/>
        </w:rPr>
        <w:t xml:space="preserve"> screening results</w:t>
      </w:r>
      <w:r w:rsidR="00B9146A">
        <w:rPr>
          <w:rFonts w:cstheme="minorHAnsi"/>
          <w:noProof/>
        </w:rPr>
        <w:t xml:space="preserve">. </w:t>
      </w:r>
      <w:r w:rsidR="0037211E">
        <w:rPr>
          <w:rFonts w:cstheme="minorHAnsi"/>
          <w:noProof/>
        </w:rPr>
        <w:t xml:space="preserve"> The most appropriate technique is selected based on the queston being asked of the </w:t>
      </w:r>
      <w:proofErr w:type="gramStart"/>
      <w:r w:rsidR="0037211E">
        <w:rPr>
          <w:rFonts w:cstheme="minorHAnsi"/>
          <w:noProof/>
        </w:rPr>
        <w:t>sample.</w:t>
      </w:r>
      <w:r w:rsidR="00C0006C">
        <w:t>Whil</w:t>
      </w:r>
      <w:r w:rsidR="00FD7E55">
        <w:t>e</w:t>
      </w:r>
      <w:proofErr w:type="gramEnd"/>
      <w:r w:rsidR="00FD7E55">
        <w:t xml:space="preserve"> </w:t>
      </w:r>
      <w:r w:rsidR="00C0006C">
        <w:t xml:space="preserve">the </w:t>
      </w:r>
      <w:r w:rsidR="00965CBB">
        <w:t xml:space="preserve">use-cases presented here are </w:t>
      </w:r>
      <w:r w:rsidR="00C0006C">
        <w:t xml:space="preserve">focused on rice, it is envisaged that the </w:t>
      </w:r>
      <w:r w:rsidR="00965CBB">
        <w:t xml:space="preserve">two-tier </w:t>
      </w:r>
      <w:r w:rsidR="00C0006C">
        <w:t>approach could be  use</w:t>
      </w:r>
      <w:r w:rsidR="00FD7E55">
        <w:t>d</w:t>
      </w:r>
      <w:r w:rsidR="00C0006C">
        <w:t xml:space="preserve"> with a wide range of commodities vulnerable to fraud</w:t>
      </w:r>
      <w:r w:rsidR="00385B63">
        <w:t xml:space="preserve">. </w:t>
      </w:r>
      <w:r w:rsidR="00C0006C">
        <w:t xml:space="preserve"> </w:t>
      </w:r>
    </w:p>
    <w:p w14:paraId="20CDE4F6" w14:textId="2731475A" w:rsidR="009F4718" w:rsidRDefault="009F4718" w:rsidP="003D43B0">
      <w:pPr>
        <w:pStyle w:val="Heading1"/>
      </w:pPr>
      <w:r>
        <w:t>Experimental Section:</w:t>
      </w:r>
    </w:p>
    <w:p w14:paraId="3A2EB91A" w14:textId="3779403E" w:rsidR="000260F1" w:rsidRPr="008C1BB3" w:rsidRDefault="000260F1" w:rsidP="000260F1">
      <w:pPr>
        <w:pStyle w:val="Heading2"/>
        <w:rPr>
          <w:noProof/>
        </w:rPr>
      </w:pPr>
      <w:r w:rsidRPr="008C1BB3">
        <w:rPr>
          <w:noProof/>
        </w:rPr>
        <w:t xml:space="preserve">Rice samples:  </w:t>
      </w:r>
    </w:p>
    <w:p w14:paraId="7B8FA214" w14:textId="3D88CDFB" w:rsidR="000260F1" w:rsidRDefault="000260F1" w:rsidP="00383AA6">
      <w:pPr>
        <w:pStyle w:val="ListParagraph"/>
        <w:spacing w:after="120"/>
        <w:ind w:left="794"/>
        <w:rPr>
          <w:rFonts w:cstheme="minorHAnsi"/>
          <w:noProof/>
        </w:rPr>
      </w:pPr>
      <w:r w:rsidRPr="008C1BB3">
        <w:rPr>
          <w:rFonts w:cstheme="minorHAnsi"/>
          <w:noProof/>
        </w:rPr>
        <w:t xml:space="preserve">The Institute of Global Food Security at Queen’s University in Belfast, </w:t>
      </w:r>
      <w:r w:rsidR="00932E72">
        <w:rPr>
          <w:rFonts w:cstheme="minorHAnsi"/>
          <w:noProof/>
        </w:rPr>
        <w:t>UK</w:t>
      </w:r>
      <w:r w:rsidRPr="008C1BB3">
        <w:rPr>
          <w:rFonts w:cstheme="minorHAnsi"/>
          <w:noProof/>
        </w:rPr>
        <w:t xml:space="preserve">, has </w:t>
      </w:r>
      <w:r w:rsidR="006F0AA8">
        <w:rPr>
          <w:rFonts w:cstheme="minorHAnsi"/>
          <w:noProof/>
        </w:rPr>
        <w:t>a library of over 1</w:t>
      </w:r>
      <w:r w:rsidR="00FD7E55">
        <w:rPr>
          <w:rFonts w:cstheme="minorHAnsi"/>
          <w:noProof/>
        </w:rPr>
        <w:t>,</w:t>
      </w:r>
      <w:r w:rsidR="006F0AA8">
        <w:rPr>
          <w:rFonts w:cstheme="minorHAnsi"/>
          <w:noProof/>
        </w:rPr>
        <w:t xml:space="preserve">000 authentic </w:t>
      </w:r>
      <w:r w:rsidR="000069EC">
        <w:rPr>
          <w:rFonts w:cstheme="minorHAnsi"/>
          <w:noProof/>
        </w:rPr>
        <w:t xml:space="preserve">polished white </w:t>
      </w:r>
      <w:r w:rsidR="006F0AA8">
        <w:rPr>
          <w:rFonts w:cstheme="minorHAnsi"/>
          <w:noProof/>
        </w:rPr>
        <w:t xml:space="preserve">rice </w:t>
      </w:r>
      <w:r w:rsidR="001D08EA">
        <w:rPr>
          <w:rFonts w:cstheme="minorHAnsi"/>
          <w:noProof/>
        </w:rPr>
        <w:t xml:space="preserve">samples </w:t>
      </w:r>
      <w:r w:rsidRPr="008C1BB3">
        <w:rPr>
          <w:rFonts w:cstheme="minorHAnsi"/>
          <w:noProof/>
        </w:rPr>
        <w:t xml:space="preserve">collected </w:t>
      </w:r>
      <w:r w:rsidR="006F0AA8">
        <w:rPr>
          <w:rFonts w:cstheme="minorHAnsi"/>
          <w:noProof/>
        </w:rPr>
        <w:t>over several years</w:t>
      </w:r>
      <w:r w:rsidR="00932E72">
        <w:rPr>
          <w:rFonts w:cstheme="minorHAnsi"/>
          <w:noProof/>
        </w:rPr>
        <w:t xml:space="preserve">. This library </w:t>
      </w:r>
      <w:r w:rsidRPr="008C1BB3">
        <w:rPr>
          <w:rFonts w:cstheme="minorHAnsi"/>
          <w:noProof/>
        </w:rPr>
        <w:t>represent</w:t>
      </w:r>
      <w:r w:rsidR="00932E72">
        <w:rPr>
          <w:rFonts w:cstheme="minorHAnsi"/>
          <w:noProof/>
        </w:rPr>
        <w:t>s</w:t>
      </w:r>
      <w:r w:rsidRPr="008C1BB3">
        <w:rPr>
          <w:rFonts w:cstheme="minorHAnsi"/>
          <w:noProof/>
        </w:rPr>
        <w:t xml:space="preserve"> different </w:t>
      </w:r>
      <w:r w:rsidR="00FC6906">
        <w:rPr>
          <w:rFonts w:cstheme="minorHAnsi"/>
          <w:noProof/>
        </w:rPr>
        <w:t xml:space="preserve">rice </w:t>
      </w:r>
      <w:r w:rsidRPr="008C1BB3">
        <w:rPr>
          <w:rFonts w:cstheme="minorHAnsi"/>
          <w:noProof/>
        </w:rPr>
        <w:t xml:space="preserve">varieties and countries of origin. </w:t>
      </w:r>
      <w:r w:rsidR="008C1BB3">
        <w:rPr>
          <w:rFonts w:cstheme="minorHAnsi"/>
          <w:noProof/>
        </w:rPr>
        <w:t>P</w:t>
      </w:r>
      <w:r w:rsidRPr="008C1BB3">
        <w:rPr>
          <w:rFonts w:cstheme="minorHAnsi"/>
          <w:noProof/>
        </w:rPr>
        <w:t xml:space="preserve">roject partners collected traceable </w:t>
      </w:r>
      <w:r w:rsidR="000069EC">
        <w:rPr>
          <w:rFonts w:cstheme="minorHAnsi"/>
          <w:noProof/>
        </w:rPr>
        <w:t xml:space="preserve">polished white </w:t>
      </w:r>
      <w:r w:rsidRPr="008C1BB3">
        <w:rPr>
          <w:rFonts w:cstheme="minorHAnsi"/>
          <w:noProof/>
        </w:rPr>
        <w:t xml:space="preserve">rice samples </w:t>
      </w:r>
      <w:r w:rsidR="008C1BB3" w:rsidRPr="008C1BB3">
        <w:rPr>
          <w:rFonts w:cstheme="minorHAnsi"/>
          <w:noProof/>
        </w:rPr>
        <w:t>in</w:t>
      </w:r>
      <w:r w:rsidR="008C1BB3">
        <w:rPr>
          <w:rFonts w:cstheme="minorHAnsi"/>
          <w:noProof/>
        </w:rPr>
        <w:t>-</w:t>
      </w:r>
      <w:r w:rsidR="008C1BB3" w:rsidRPr="008C1BB3">
        <w:rPr>
          <w:rFonts w:cstheme="minorHAnsi"/>
          <w:noProof/>
        </w:rPr>
        <w:t>country</w:t>
      </w:r>
      <w:r w:rsidR="008C1BB3">
        <w:rPr>
          <w:rFonts w:cstheme="minorHAnsi"/>
          <w:noProof/>
        </w:rPr>
        <w:t>,</w:t>
      </w:r>
      <w:r w:rsidR="008C1BB3" w:rsidRPr="008C1BB3">
        <w:rPr>
          <w:rFonts w:cstheme="minorHAnsi"/>
          <w:noProof/>
        </w:rPr>
        <w:t xml:space="preserve"> </w:t>
      </w:r>
      <w:r w:rsidR="008C1BB3">
        <w:rPr>
          <w:rFonts w:cstheme="minorHAnsi"/>
          <w:noProof/>
        </w:rPr>
        <w:t xml:space="preserve">over the two year project </w:t>
      </w:r>
      <w:r w:rsidR="001D08EA">
        <w:rPr>
          <w:rFonts w:cstheme="minorHAnsi"/>
          <w:noProof/>
        </w:rPr>
        <w:t xml:space="preserve">thus providing </w:t>
      </w:r>
      <w:r w:rsidR="008C1BB3">
        <w:rPr>
          <w:rFonts w:cstheme="minorHAnsi"/>
          <w:noProof/>
        </w:rPr>
        <w:t xml:space="preserve">not only variability in source of rice but also </w:t>
      </w:r>
      <w:r w:rsidR="001C44C9">
        <w:rPr>
          <w:rFonts w:cstheme="minorHAnsi"/>
          <w:noProof/>
        </w:rPr>
        <w:t xml:space="preserve">in </w:t>
      </w:r>
      <w:r w:rsidR="008C1BB3">
        <w:rPr>
          <w:rFonts w:cstheme="minorHAnsi"/>
          <w:noProof/>
        </w:rPr>
        <w:t>harvest</w:t>
      </w:r>
      <w:r w:rsidR="006F0AA8">
        <w:rPr>
          <w:rFonts w:cstheme="minorHAnsi"/>
          <w:noProof/>
        </w:rPr>
        <w:t>, processing batches</w:t>
      </w:r>
      <w:r w:rsidR="008C1BB3">
        <w:rPr>
          <w:rFonts w:cstheme="minorHAnsi"/>
          <w:noProof/>
        </w:rPr>
        <w:t xml:space="preserve"> and storage conditions. All rice samples collected in-country w</w:t>
      </w:r>
      <w:r w:rsidR="001C44C9">
        <w:rPr>
          <w:rFonts w:cstheme="minorHAnsi"/>
          <w:noProof/>
        </w:rPr>
        <w:t>ere</w:t>
      </w:r>
      <w:r w:rsidR="008C1BB3">
        <w:rPr>
          <w:rFonts w:cstheme="minorHAnsi"/>
          <w:noProof/>
        </w:rPr>
        <w:t xml:space="preserve"> sub-sampled and shared with t</w:t>
      </w:r>
      <w:r w:rsidR="008C1BB3" w:rsidRPr="008C1BB3">
        <w:rPr>
          <w:rFonts w:cstheme="minorHAnsi"/>
          <w:noProof/>
        </w:rPr>
        <w:t>he Institute f</w:t>
      </w:r>
      <w:r w:rsidR="00932E72">
        <w:rPr>
          <w:rFonts w:cstheme="minorHAnsi"/>
          <w:noProof/>
        </w:rPr>
        <w:t>or</w:t>
      </w:r>
      <w:r w:rsidR="008C1BB3" w:rsidRPr="008C1BB3">
        <w:rPr>
          <w:rFonts w:cstheme="minorHAnsi"/>
          <w:noProof/>
        </w:rPr>
        <w:t xml:space="preserve"> Global Food Security</w:t>
      </w:r>
      <w:r w:rsidRPr="008C1BB3">
        <w:rPr>
          <w:rFonts w:cstheme="minorHAnsi"/>
          <w:noProof/>
        </w:rPr>
        <w:t>.</w:t>
      </w:r>
    </w:p>
    <w:p w14:paraId="288B1ACB" w14:textId="3C324FA4" w:rsidR="000260F1" w:rsidRPr="000260F1" w:rsidRDefault="000260F1" w:rsidP="000260F1">
      <w:pPr>
        <w:pStyle w:val="Heading2"/>
      </w:pPr>
      <w:r>
        <w:t>Instrumentation</w:t>
      </w:r>
    </w:p>
    <w:p w14:paraId="060F7FC3" w14:textId="245DAE54" w:rsidR="000260F1" w:rsidRDefault="000260F1" w:rsidP="000260F1">
      <w:pPr>
        <w:pStyle w:val="Heading3"/>
        <w:rPr>
          <w:noProof/>
        </w:rPr>
      </w:pPr>
      <w:r>
        <w:rPr>
          <w:noProof/>
        </w:rPr>
        <w:t>Handheld NIR</w:t>
      </w:r>
    </w:p>
    <w:p w14:paraId="60CCCCAB" w14:textId="7146CD65" w:rsidR="008F35C8" w:rsidRPr="008C1BB3" w:rsidRDefault="4B36E594" w:rsidP="007A5704">
      <w:pPr>
        <w:ind w:left="720"/>
      </w:pPr>
      <w:r>
        <w:t xml:space="preserve">Each of the partners in the project received a </w:t>
      </w:r>
      <w:proofErr w:type="spellStart"/>
      <w:r>
        <w:t>SCiO</w:t>
      </w:r>
      <w:proofErr w:type="spellEnd"/>
      <w:r>
        <w:t xml:space="preserve"> instrument</w:t>
      </w:r>
      <w:r w:rsidR="00D81A20">
        <w:t xml:space="preserve"> </w:t>
      </w:r>
      <w:r>
        <w:t xml:space="preserve">for in-country scanning. The </w:t>
      </w:r>
      <w:proofErr w:type="spellStart"/>
      <w:r>
        <w:t>SCiO</w:t>
      </w:r>
      <w:proofErr w:type="spellEnd"/>
      <w:r>
        <w:t xml:space="preserve"> is a small handheld </w:t>
      </w:r>
      <w:r w:rsidR="001B43F1">
        <w:t xml:space="preserve">near infrared </w:t>
      </w:r>
      <w:r w:rsidR="00D83317">
        <w:t xml:space="preserve">(NIR) </w:t>
      </w:r>
      <w:r>
        <w:t>scanner</w:t>
      </w:r>
      <w:r w:rsidR="00932E72">
        <w:t>, manufactured by Consumer Physics,</w:t>
      </w:r>
      <w:r w:rsidRPr="4B36E594">
        <w:rPr>
          <w:noProof/>
        </w:rPr>
        <w:t xml:space="preserve"> measuring </w:t>
      </w:r>
      <w:r>
        <w:t>18.8 x 40.2 x 67.7 mm and weighing 35</w:t>
      </w:r>
      <w:r w:rsidR="00B66A1F">
        <w:t xml:space="preserve"> </w:t>
      </w:r>
      <w:r>
        <w:t>gr</w:t>
      </w:r>
      <w:r w:rsidR="00B66A1F">
        <w:t>ams</w:t>
      </w:r>
      <w:r>
        <w:t>. It works through a phone-based App to record NIR spectra between 740 and 1070 nm. scan</w:t>
      </w:r>
      <w:r w:rsidR="00654DD9">
        <w:t>s</w:t>
      </w:r>
      <w:r>
        <w:t xml:space="preserve"> take </w:t>
      </w:r>
      <w:r w:rsidR="00654DD9">
        <w:t>less than 5 sec</w:t>
      </w:r>
      <w:r w:rsidR="001525B3">
        <w:t xml:space="preserve"> </w:t>
      </w:r>
      <w:r w:rsidR="001525B3">
        <w:fldChar w:fldCharType="begin"/>
      </w:r>
      <w:r w:rsidR="00FE2241">
        <w:instrText xml:space="preserve"> ADDIN EN.CITE &lt;EndNote&gt;&lt;Cite&gt;&lt;Author&gt;ConsumerPhysics&lt;/Author&gt;&lt;Year&gt;2020&lt;/Year&gt;&lt;RecNum&gt;977&lt;/RecNum&gt;&lt;DisplayText&gt;&lt;style face="superscript"&gt;1&lt;/style&gt;&lt;/DisplayText&gt;&lt;record&gt;&lt;rec-number&gt;977&lt;/rec-number&gt;&lt;foreign-keys&gt;&lt;key app="EN" db-id="w9ezvfad45wdw0ep92uxsde6zxxezsvvtavw" timestamp="1581344511" guid="8d799993-85d2-49ba-8978-c38da167f6ad"&gt;977&lt;/key&gt;&lt;/foreign-keys&gt;&lt;ref-type name="Web Page"&gt;12&lt;/ref-type&gt;&lt;contributors&gt;&lt;authors&gt;&lt;author&gt;ConsumerPhysics&lt;/author&gt;&lt;/authors&gt;&lt;/contributors&gt;&lt;titles&gt;&lt;title&gt;Technology&lt;/title&gt;&lt;/titles&gt;&lt;volume&gt;2020&lt;/volume&gt;&lt;number&gt;10 February&lt;/number&gt;&lt;dates&gt;&lt;year&gt;2020&lt;/year&gt;&lt;/dates&gt;&lt;urls&gt;&lt;related-urls&gt;&lt;url&gt;https://www.consumerphysics.com/business/technology/&lt;/url&gt;&lt;/related-urls&gt;&lt;/urls&gt;&lt;/record&gt;&lt;/Cite&gt;&lt;/EndNote&gt;</w:instrText>
      </w:r>
      <w:r w:rsidR="001525B3">
        <w:fldChar w:fldCharType="separate"/>
      </w:r>
      <w:r w:rsidR="00FE2241" w:rsidRPr="00FE2241">
        <w:rPr>
          <w:noProof/>
          <w:vertAlign w:val="superscript"/>
        </w:rPr>
        <w:t>1</w:t>
      </w:r>
      <w:r w:rsidR="001525B3">
        <w:fldChar w:fldCharType="end"/>
      </w:r>
      <w:r>
        <w:t xml:space="preserve">. All spectra </w:t>
      </w:r>
      <w:r w:rsidR="00B66A1F">
        <w:t>were</w:t>
      </w:r>
      <w:r>
        <w:t xml:space="preserve"> stored in Consumer Physics cloud database. Users access their data through a browser-based App called ‘The Lab’. This App allows users to pre-process data, develop and validate their own models before publishing them for others to use. </w:t>
      </w:r>
      <w:r w:rsidR="007038D2">
        <w:t>Project p</w:t>
      </w:r>
      <w:r>
        <w:t xml:space="preserve">artners shared a single researcher license login that allowed them to store all project data </w:t>
      </w:r>
      <w:r w:rsidR="00932E72">
        <w:t xml:space="preserve">in </w:t>
      </w:r>
      <w:r>
        <w:t>one account. Th</w:t>
      </w:r>
      <w:r w:rsidR="00932E72">
        <w:t xml:space="preserve">is </w:t>
      </w:r>
      <w:r>
        <w:t>researcher license allowed spectral data to be exported from the cloud for manipulation in other software.</w:t>
      </w:r>
      <w:r w:rsidR="007A5704" w:rsidRPr="007A5704">
        <w:t xml:space="preserve"> </w:t>
      </w:r>
      <w:r w:rsidR="007A5704">
        <w:t>All participants underwent a one-week training course in instrument use and chemometric model development and validation at the Institute for Global Food Security.</w:t>
      </w:r>
    </w:p>
    <w:p w14:paraId="0001551A" w14:textId="4452E203" w:rsidR="00A44852" w:rsidRDefault="00A44852" w:rsidP="00A44852">
      <w:pPr>
        <w:pStyle w:val="NoSpacing"/>
        <w:keepNext/>
        <w:ind w:left="720"/>
      </w:pPr>
    </w:p>
    <w:p w14:paraId="5E217141" w14:textId="6AB5EE6B" w:rsidR="000260F1" w:rsidRPr="00932E72" w:rsidRDefault="000260F1" w:rsidP="000260F1">
      <w:pPr>
        <w:pStyle w:val="Heading3"/>
        <w:rPr>
          <w:bCs/>
          <w:noProof/>
        </w:rPr>
      </w:pPr>
      <w:r w:rsidRPr="00932E72">
        <w:rPr>
          <w:noProof/>
        </w:rPr>
        <w:t>LC-QTOF</w:t>
      </w:r>
    </w:p>
    <w:p w14:paraId="558364A1" w14:textId="5ECEAE11" w:rsidR="00932E72" w:rsidRDefault="4F9909B1" w:rsidP="00D02EF2">
      <w:pPr>
        <w:spacing w:line="240" w:lineRule="auto"/>
        <w:ind w:left="720"/>
      </w:pPr>
      <w:r>
        <w:t xml:space="preserve">Analysis were carried out using an Agilent Infinity 1290 liquid chromatography system coupled to an Agilent 6545 </w:t>
      </w:r>
      <w:proofErr w:type="spellStart"/>
      <w:r>
        <w:t>QToF</w:t>
      </w:r>
      <w:proofErr w:type="spellEnd"/>
      <w:r>
        <w:t xml:space="preserve"> with a Jet Stream </w:t>
      </w:r>
      <w:proofErr w:type="spellStart"/>
      <w:r>
        <w:t>ionisation</w:t>
      </w:r>
      <w:proofErr w:type="spellEnd"/>
      <w:r>
        <w:t xml:space="preserve"> source operating in positive mode with the following parameters:  mass range, 50−1200 m/z; capillary  voltage,  3.5 kV;  nozzle  voltage, 300 kV; gas temperature, 240 °C; drying gas (nitrogen), 11 L. min</w:t>
      </w:r>
      <w:r w:rsidRPr="4F9909B1">
        <w:rPr>
          <w:vertAlign w:val="superscript"/>
        </w:rPr>
        <w:t>-1</w:t>
      </w:r>
      <w:r>
        <w:t>; nebulizer gas (nitrogen), 35 psi; sheath gas temperature, 320 °C; sheath gas flow (nitrogen), 11 L. min-</w:t>
      </w:r>
      <w:r w:rsidRPr="4F9909B1">
        <w:rPr>
          <w:vertAlign w:val="superscript"/>
        </w:rPr>
        <w:t>1</w:t>
      </w:r>
      <w:r>
        <w:t xml:space="preserve">; </w:t>
      </w:r>
      <w:proofErr w:type="spellStart"/>
      <w:r>
        <w:t>fragmentor</w:t>
      </w:r>
      <w:proofErr w:type="spellEnd"/>
      <w:r>
        <w:t>, 110 V; All Ion mode; acquisition rate 0.1 scan.s</w:t>
      </w:r>
      <w:r w:rsidRPr="4F9909B1">
        <w:rPr>
          <w:vertAlign w:val="superscript"/>
        </w:rPr>
        <w:t>-1</w:t>
      </w:r>
      <w:r>
        <w:t>.</w:t>
      </w:r>
    </w:p>
    <w:p w14:paraId="009949B7" w14:textId="3D28AA0C" w:rsidR="5ABD0BDC" w:rsidRDefault="4F9909B1" w:rsidP="00D02EF2">
      <w:pPr>
        <w:spacing w:line="240" w:lineRule="auto"/>
        <w:ind w:left="720"/>
      </w:pPr>
      <w:r>
        <w:t xml:space="preserve">Chromatographic separation was performed on an Agilent </w:t>
      </w:r>
      <w:proofErr w:type="spellStart"/>
      <w:r>
        <w:t>Zorbax</w:t>
      </w:r>
      <w:proofErr w:type="spellEnd"/>
      <w:r>
        <w:t xml:space="preserve"> Eclipse Plus C18 RRHD column (50x2.1</w:t>
      </w:r>
      <w:r w:rsidR="00A920A6">
        <w:t xml:space="preserve"> </w:t>
      </w:r>
      <w:r>
        <w:t>mm, 1.8 µm) maintained at 45</w:t>
      </w:r>
      <w:r w:rsidR="00A920A6">
        <w:t xml:space="preserve"> </w:t>
      </w:r>
      <w:proofErr w:type="spellStart"/>
      <w:r w:rsidRPr="4F9909B1">
        <w:rPr>
          <w:vertAlign w:val="superscript"/>
        </w:rPr>
        <w:t>o</w:t>
      </w:r>
      <w:r>
        <w:t>C</w:t>
      </w:r>
      <w:proofErr w:type="spellEnd"/>
      <w:r>
        <w:t xml:space="preserve"> with a flow rate of 0.5 mL.min</w:t>
      </w:r>
      <w:r w:rsidRPr="4F9909B1">
        <w:rPr>
          <w:vertAlign w:val="superscript"/>
        </w:rPr>
        <w:t>-1</w:t>
      </w:r>
      <w:r>
        <w:t xml:space="preserve"> with the following gradient using water with 0.1</w:t>
      </w:r>
      <w:r w:rsidR="00EA5F3C">
        <w:t xml:space="preserve"> </w:t>
      </w:r>
      <w:r>
        <w:t>% formic acid and methanol with 0.1</w:t>
      </w:r>
      <w:r w:rsidR="00EA5F3C">
        <w:t xml:space="preserve"> </w:t>
      </w:r>
      <w:r>
        <w:t>% formic acid as mobile phase A and B, respectively: starting at 99</w:t>
      </w:r>
      <w:r w:rsidR="00EA5F3C">
        <w:t xml:space="preserve"> </w:t>
      </w:r>
      <w:r>
        <w:t>% A to 95</w:t>
      </w:r>
      <w:r w:rsidR="00EA5F3C">
        <w:t xml:space="preserve"> </w:t>
      </w:r>
      <w:r>
        <w:t xml:space="preserve">% A over 1 min, then linear gradient from </w:t>
      </w:r>
      <w:r>
        <w:lastRenderedPageBreak/>
        <w:t>95</w:t>
      </w:r>
      <w:r w:rsidR="00EA5F3C">
        <w:t xml:space="preserve"> </w:t>
      </w:r>
      <w:r>
        <w:t>% A to 5</w:t>
      </w:r>
      <w:r w:rsidR="00EA5F3C">
        <w:t xml:space="preserve"> </w:t>
      </w:r>
      <w:r>
        <w:t>% A over 6 min, then from 5</w:t>
      </w:r>
      <w:r w:rsidR="00EA5F3C">
        <w:t xml:space="preserve"> </w:t>
      </w:r>
      <w:r>
        <w:t>% A to 1</w:t>
      </w:r>
      <w:r w:rsidR="00EA5F3C">
        <w:t xml:space="preserve"> </w:t>
      </w:r>
      <w:r>
        <w:t>% A over 2 min, then returned to initial condition with 99</w:t>
      </w:r>
      <w:r w:rsidR="00EA5F3C">
        <w:t xml:space="preserve"> </w:t>
      </w:r>
      <w:r>
        <w:t xml:space="preserve">% A over 0.2 min.    </w:t>
      </w:r>
    </w:p>
    <w:p w14:paraId="77106694" w14:textId="6F323110" w:rsidR="000260F1" w:rsidRDefault="40B95934" w:rsidP="000260F1">
      <w:pPr>
        <w:pStyle w:val="Heading3"/>
      </w:pPr>
      <w:r>
        <w:t>ICP-</w:t>
      </w:r>
      <w:commentRangeStart w:id="3"/>
      <w:r>
        <w:t>MS</w:t>
      </w:r>
      <w:commentRangeEnd w:id="3"/>
      <w:r w:rsidR="00740F51">
        <w:rPr>
          <w:rStyle w:val="CommentReference"/>
          <w:rFonts w:asciiTheme="minorHAnsi" w:eastAsiaTheme="minorHAnsi" w:hAnsiTheme="minorHAnsi" w:cstheme="minorBidi"/>
          <w:color w:val="auto"/>
        </w:rPr>
        <w:commentReference w:id="3"/>
      </w:r>
    </w:p>
    <w:p w14:paraId="217E08E9" w14:textId="14155175" w:rsidR="40B95934" w:rsidRDefault="40B95934" w:rsidP="40B95934">
      <w:pPr>
        <w:ind w:left="720"/>
      </w:pPr>
      <w:r w:rsidRPr="40B95934">
        <w:t>Agilent 7900 ICP-MS was utilized for multi-elemental profiling. The instrumental setting and operative conditions were adopted from a previous study</w:t>
      </w:r>
      <w:r w:rsidR="00D24684">
        <w:t xml:space="preserve"> </w:t>
      </w:r>
      <w:r w:rsidR="00D24684">
        <w:fldChar w:fldCharType="begin">
          <w:fldData xml:space="preserve">PEVuZE5vdGU+PENpdGU+PEF1dGhvcj5Ib3BmZXI8L0F1dGhvcj48WWVhcj4yMDE1PC9ZZWFyPjxS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</w:fldData>
        </w:fldChar>
      </w:r>
      <w:r w:rsidR="00FE2241">
        <w:instrText xml:space="preserve"> ADDIN EN.CITE </w:instrText>
      </w:r>
      <w:r w:rsidR="00FE2241">
        <w:fldChar w:fldCharType="begin">
          <w:fldData xml:space="preserve">PEVuZE5vdGU+PENpdGU+PEF1dGhvcj5Ib3BmZXI8L0F1dGhvcj48WWVhcj4yMDE1PC9ZZWFyPjxS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</w:fldData>
        </w:fldChar>
      </w:r>
      <w:r w:rsidR="00FE2241">
        <w:instrText xml:space="preserve"> ADDIN EN.CITE.DATA </w:instrText>
      </w:r>
      <w:r w:rsidR="00FE2241">
        <w:fldChar w:fldCharType="end"/>
      </w:r>
      <w:r w:rsidR="00D24684">
        <w:fldChar w:fldCharType="separate"/>
      </w:r>
      <w:r w:rsidR="00FE2241" w:rsidRPr="00FE2241">
        <w:rPr>
          <w:noProof/>
          <w:vertAlign w:val="superscript"/>
        </w:rPr>
        <w:t>2</w:t>
      </w:r>
      <w:r w:rsidR="00D24684">
        <w:fldChar w:fldCharType="end"/>
      </w:r>
      <w:r w:rsidR="00D24684">
        <w:rPr>
          <w:vertAlign w:val="superscript"/>
        </w:rPr>
        <w:t xml:space="preserve"> </w:t>
      </w:r>
      <w:r w:rsidRPr="40B95934">
        <w:t>with modifications (RF power of 1550 W, RF matching of 1.85 V, and carrier gas flow rate of 1.05 L·min</w:t>
      </w:r>
      <w:r w:rsidRPr="00D02EF2">
        <w:rPr>
          <w:vertAlign w:val="superscript"/>
        </w:rPr>
        <w:t>-1</w:t>
      </w:r>
      <w:r w:rsidRPr="40B95934">
        <w:t xml:space="preserve">). In this study, </w:t>
      </w:r>
      <w:del w:id="4" w:author="Peng, Hong" w:date="2020-02-19T14:37:00Z">
        <w:r w:rsidRPr="40B95934" w:rsidDel="00FB794F">
          <w:delText xml:space="preserve">the concentrations of </w:delText>
        </w:r>
      </w:del>
      <w:r w:rsidRPr="40B95934">
        <w:t xml:space="preserve">30 elements (B, Na, Mg, Al, K, Ca, Sc, </w:t>
      </w:r>
      <w:proofErr w:type="spellStart"/>
      <w:r w:rsidRPr="40B95934">
        <w:t>Ti</w:t>
      </w:r>
      <w:proofErr w:type="spellEnd"/>
      <w:r w:rsidRPr="40B95934">
        <w:t>, V, Cr, Mn, Fe, Co, Ni, Cu, Zn, Ga, Ge, As, Se, Rb, Sr, Nb, Mo, Ag, Cd, Cs, Ba, Hg, Pb) in rice was detected.</w:t>
      </w:r>
    </w:p>
    <w:p w14:paraId="508B9933" w14:textId="675CA80A" w:rsidR="000260F1" w:rsidRDefault="660E92A9" w:rsidP="000260F1">
      <w:pPr>
        <w:pStyle w:val="Heading3"/>
      </w:pPr>
      <w:r>
        <w:t>GC</w:t>
      </w:r>
      <w:r w:rsidR="007A2A82">
        <w:t>-</w:t>
      </w:r>
      <w:commentRangeStart w:id="5"/>
      <w:r>
        <w:t>MS</w:t>
      </w:r>
      <w:commentRangeEnd w:id="5"/>
      <w:r w:rsidR="006A69F4">
        <w:rPr>
          <w:rStyle w:val="CommentReference"/>
          <w:rFonts w:asciiTheme="minorHAnsi" w:eastAsiaTheme="minorHAnsi" w:hAnsiTheme="minorHAnsi" w:cstheme="minorBidi"/>
          <w:color w:val="auto"/>
        </w:rPr>
        <w:commentReference w:id="5"/>
      </w:r>
    </w:p>
    <w:p w14:paraId="3FF0CEA7" w14:textId="3DEB0545" w:rsidR="660E92A9" w:rsidRDefault="660E92A9" w:rsidP="00D02EF2">
      <w:pPr>
        <w:ind w:left="714"/>
      </w:pPr>
      <w:r w:rsidRPr="660E92A9">
        <w:t xml:space="preserve">Samples were </w:t>
      </w:r>
      <w:proofErr w:type="spellStart"/>
      <w:r w:rsidRPr="660E92A9">
        <w:t>analysed</w:t>
      </w:r>
      <w:proofErr w:type="spellEnd"/>
      <w:r w:rsidRPr="660E92A9">
        <w:t xml:space="preserve"> using GC gas chromatograph coupled to a mass </w:t>
      </w:r>
      <w:commentRangeStart w:id="6"/>
      <w:r w:rsidRPr="660E92A9">
        <w:t xml:space="preserve">spectrometer (Agilent). </w:t>
      </w:r>
      <w:commentRangeEnd w:id="6"/>
      <w:r w:rsidR="00D02EF2">
        <w:rPr>
          <w:rStyle w:val="CommentReference"/>
        </w:rPr>
        <w:commentReference w:id="6"/>
      </w:r>
      <w:r w:rsidRPr="660E92A9">
        <w:t xml:space="preserve">Full scan mass spectra were acquired in the mass range of 45-750 Da at </w:t>
      </w:r>
      <w:r w:rsidR="00D02EF2">
        <w:t xml:space="preserve">a rate of </w:t>
      </w:r>
      <w:r w:rsidRPr="660E92A9">
        <w:t>1 scan s</w:t>
      </w:r>
      <w:r w:rsidRPr="660E92A9">
        <w:rPr>
          <w:vertAlign w:val="superscript"/>
        </w:rPr>
        <w:t>-1</w:t>
      </w:r>
      <w:r w:rsidRPr="660E92A9">
        <w:t xml:space="preserve"> with an initial solvent delay of 6 min. The injector, ion source and transfer line temperatures were set at 270</w:t>
      </w:r>
      <w:r w:rsidR="00EA5F3C">
        <w:t xml:space="preserve"> </w:t>
      </w:r>
      <w:r w:rsidRPr="660E92A9">
        <w:t>°C, 220</w:t>
      </w:r>
      <w:r w:rsidR="00EA5F3C">
        <w:t xml:space="preserve"> </w:t>
      </w:r>
      <w:r w:rsidRPr="660E92A9">
        <w:t>°C and 280</w:t>
      </w:r>
      <w:r w:rsidR="00EA5F3C">
        <w:t xml:space="preserve"> </w:t>
      </w:r>
      <w:r w:rsidRPr="660E92A9">
        <w:t>°C respectively. The initial oven temperature was held at 50</w:t>
      </w:r>
      <w:r w:rsidR="00EA5F3C">
        <w:t xml:space="preserve"> </w:t>
      </w:r>
      <w:r w:rsidRPr="660E92A9">
        <w:t>°C for 1 min, increased to 170</w:t>
      </w:r>
      <w:r w:rsidR="00EA5F3C">
        <w:t xml:space="preserve"> </w:t>
      </w:r>
      <w:r w:rsidRPr="660E92A9">
        <w:t>°C for 2 minutes at a rate of 10°C</w:t>
      </w:r>
      <w:r w:rsidR="00EA5F3C">
        <w:t xml:space="preserve"> </w:t>
      </w:r>
      <w:r w:rsidRPr="660E92A9">
        <w:t>min</w:t>
      </w:r>
      <w:r w:rsidR="00EA5F3C" w:rsidRPr="00EA5F3C">
        <w:rPr>
          <w:vertAlign w:val="superscript"/>
        </w:rPr>
        <w:t>-1</w:t>
      </w:r>
      <w:r w:rsidRPr="660E92A9">
        <w:t xml:space="preserve"> and finally increased to 280</w:t>
      </w:r>
      <w:r w:rsidR="00EA5F3C">
        <w:t xml:space="preserve"> </w:t>
      </w:r>
      <w:r w:rsidRPr="660E92A9">
        <w:t>°C for 1 min at a rate of 30</w:t>
      </w:r>
      <w:r w:rsidR="00EA5F3C">
        <w:t xml:space="preserve"> </w:t>
      </w:r>
      <w:r w:rsidRPr="660E92A9">
        <w:t>°C</w:t>
      </w:r>
      <w:r w:rsidR="00EA5F3C">
        <w:t xml:space="preserve"> </w:t>
      </w:r>
      <w:r w:rsidRPr="660E92A9">
        <w:t>min</w:t>
      </w:r>
      <w:r w:rsidR="00EA5F3C" w:rsidRPr="00EA5F3C">
        <w:rPr>
          <w:vertAlign w:val="superscript"/>
        </w:rPr>
        <w:t>-1</w:t>
      </w:r>
      <w:r w:rsidRPr="660E92A9">
        <w:t xml:space="preserve">. Helium was used as a carrier gas at a flow rate of 1 ml </w:t>
      </w:r>
      <w:proofErr w:type="gramStart"/>
      <w:r w:rsidRPr="660E92A9">
        <w:t>min</w:t>
      </w:r>
      <w:r w:rsidRPr="660E92A9">
        <w:rPr>
          <w:vertAlign w:val="superscript"/>
        </w:rPr>
        <w:t>-1</w:t>
      </w:r>
      <w:proofErr w:type="gramEnd"/>
      <w:r w:rsidRPr="660E92A9">
        <w:t>. Samples exposed to SPME PDMS/DVB/CARBOXANE fiber was injected into the HP-5 MS capillary column consisting of a stationary phase of 5</w:t>
      </w:r>
      <w:r w:rsidR="00EA5F3C">
        <w:t xml:space="preserve"> </w:t>
      </w:r>
      <w:r w:rsidRPr="660E92A9">
        <w:t>% phenyl 95</w:t>
      </w:r>
      <w:r w:rsidR="00EA5F3C">
        <w:t xml:space="preserve"> </w:t>
      </w:r>
      <w:r w:rsidRPr="660E92A9">
        <w:t xml:space="preserve">% methyl </w:t>
      </w:r>
      <w:proofErr w:type="spellStart"/>
      <w:r w:rsidRPr="660E92A9">
        <w:t>polysiloxane</w:t>
      </w:r>
      <w:proofErr w:type="spellEnd"/>
      <w:r w:rsidRPr="660E92A9">
        <w:t xml:space="preserve"> in the </w:t>
      </w:r>
      <w:proofErr w:type="spellStart"/>
      <w:r w:rsidRPr="660E92A9">
        <w:t>splitless</w:t>
      </w:r>
      <w:proofErr w:type="spellEnd"/>
      <w:r w:rsidRPr="660E92A9">
        <w:t xml:space="preserve"> mode. Detection was achieved using a mass spectrometer in electron ionization mode at 70 eV. Overall samples run time is 20 minutes</w:t>
      </w:r>
      <w:r w:rsidR="00D02EF2">
        <w:t>.</w:t>
      </w:r>
    </w:p>
    <w:p w14:paraId="3A2DDA3D" w14:textId="7F0B9972" w:rsidR="0084345C" w:rsidRDefault="0084345C" w:rsidP="000069EC">
      <w:pPr>
        <w:pStyle w:val="Heading2"/>
        <w:rPr>
          <w:noProof/>
        </w:rPr>
      </w:pPr>
      <w:r w:rsidRPr="000260F1">
        <w:rPr>
          <w:noProof/>
        </w:rPr>
        <w:t>Protocols</w:t>
      </w:r>
    </w:p>
    <w:p w14:paraId="7B0AAA77" w14:textId="214B99F8" w:rsidR="000069EC" w:rsidRDefault="000069EC" w:rsidP="006764BC">
      <w:pPr>
        <w:pStyle w:val="Heading3"/>
      </w:pPr>
      <w:r>
        <w:t>Handheld NIR</w:t>
      </w:r>
      <w:r w:rsidR="005316B5">
        <w:t xml:space="preserve"> sample preparation and analysis</w:t>
      </w:r>
    </w:p>
    <w:p w14:paraId="3A93B105" w14:textId="3E3BFB3B" w:rsidR="000069EC" w:rsidRDefault="000069EC" w:rsidP="00383AA6">
      <w:pPr>
        <w:ind w:left="720"/>
      </w:pPr>
      <w:r>
        <w:t xml:space="preserve">Polished white rice was </w:t>
      </w:r>
      <w:r w:rsidR="007B24A0">
        <w:t>analyzed</w:t>
      </w:r>
      <w:r>
        <w:t xml:space="preserve"> as whole grains without any further sample preparation. Sufficient sample was dispensed into a glass petri dish to cover the base and to a </w:t>
      </w:r>
      <w:r w:rsidRPr="007B24A0">
        <w:t>depth of approximately 10</w:t>
      </w:r>
      <w:r w:rsidR="00EA5F3C">
        <w:t xml:space="preserve"> </w:t>
      </w:r>
      <w:r w:rsidRPr="007B24A0">
        <w:t xml:space="preserve">mm when evenly distributed. Samples were scanned </w:t>
      </w:r>
      <w:r w:rsidR="005316B5">
        <w:t>statically</w:t>
      </w:r>
      <w:r w:rsidR="005316B5" w:rsidRPr="007B24A0">
        <w:t xml:space="preserve"> </w:t>
      </w:r>
      <w:r w:rsidRPr="007B24A0">
        <w:t>from underneath</w:t>
      </w:r>
      <w:r w:rsidR="007B24A0">
        <w:t>, through the glass,</w:t>
      </w:r>
      <w:r w:rsidRPr="007B24A0">
        <w:t xml:space="preserve"> in triplicate with re</w:t>
      </w:r>
      <w:r w:rsidR="007B24A0">
        <w:t xml:space="preserve">positioning of the </w:t>
      </w:r>
      <w:proofErr w:type="spellStart"/>
      <w:r w:rsidR="007B24A0">
        <w:t>SCiO</w:t>
      </w:r>
      <w:proofErr w:type="spellEnd"/>
      <w:r w:rsidR="007B24A0">
        <w:t xml:space="preserve"> device between scans to ensure averaged scan data w</w:t>
      </w:r>
      <w:r w:rsidR="00831DB9">
        <w:t xml:space="preserve">ould be </w:t>
      </w:r>
      <w:r w:rsidR="007B24A0">
        <w:t>representative of the larger sample.</w:t>
      </w:r>
    </w:p>
    <w:p w14:paraId="0EEE7E33" w14:textId="1D472194" w:rsidR="005042CD" w:rsidRPr="00D02EF2" w:rsidRDefault="40B95934" w:rsidP="006764BC">
      <w:pPr>
        <w:pStyle w:val="Heading3"/>
      </w:pPr>
      <w:r w:rsidRPr="00D02EF2">
        <w:rPr>
          <w:noProof/>
        </w:rPr>
        <w:t xml:space="preserve">LC-QTOF </w:t>
      </w:r>
      <w:r w:rsidRPr="00D02EF2">
        <w:t>sample preparation and analysis</w:t>
      </w:r>
    </w:p>
    <w:p w14:paraId="174882C0" w14:textId="40774908" w:rsidR="40B95934" w:rsidRDefault="4F9909B1" w:rsidP="40B95934">
      <w:pPr>
        <w:spacing w:line="240" w:lineRule="auto"/>
        <w:ind w:left="720"/>
        <w:jc w:val="both"/>
      </w:pPr>
      <w:r>
        <w:t xml:space="preserve">Polished white rice was milled using </w:t>
      </w:r>
      <w:proofErr w:type="spellStart"/>
      <w:r>
        <w:t>Hario</w:t>
      </w:r>
      <w:proofErr w:type="spellEnd"/>
      <w:r>
        <w:t xml:space="preserve"> </w:t>
      </w:r>
      <w:proofErr w:type="spellStart"/>
      <w:r>
        <w:t>Skerton</w:t>
      </w:r>
      <w:proofErr w:type="spellEnd"/>
      <w:r>
        <w:t xml:space="preserve"> Plus Ceramic coffee grinder then sieved using </w:t>
      </w:r>
      <w:proofErr w:type="spellStart"/>
      <w:r>
        <w:t>Glenammer</w:t>
      </w:r>
      <w:proofErr w:type="spellEnd"/>
      <w:r>
        <w:t xml:space="preserve"> sieves 106 mic (800 microns). One hundred milligrams of milled rice </w:t>
      </w:r>
      <w:proofErr w:type="gramStart"/>
      <w:r>
        <w:t>w</w:t>
      </w:r>
      <w:r w:rsidR="00EA5F3C">
        <w:t>as</w:t>
      </w:r>
      <w:proofErr w:type="gramEnd"/>
      <w:r>
        <w:t xml:space="preserve"> weigh</w:t>
      </w:r>
      <w:r w:rsidR="00A71DF6">
        <w:t xml:space="preserve">ed </w:t>
      </w:r>
      <w:r>
        <w:t>using a</w:t>
      </w:r>
      <w:r w:rsidR="00EA5F3C">
        <w:t>n</w:t>
      </w:r>
      <w:r>
        <w:t xml:space="preserve"> </w:t>
      </w:r>
      <w:r w:rsidR="00A71DF6">
        <w:t>a</w:t>
      </w:r>
      <w:r>
        <w:t xml:space="preserve">nalytical </w:t>
      </w:r>
      <w:r w:rsidR="00A71DF6">
        <w:t>b</w:t>
      </w:r>
      <w:r>
        <w:t>alance</w:t>
      </w:r>
      <w:r w:rsidR="00A71DF6">
        <w:t xml:space="preserve">. </w:t>
      </w:r>
      <w:r>
        <w:t xml:space="preserve">The analytes were extracted with 2 mL of water (18.2 MΩ/cm)/LC–MS </w:t>
      </w:r>
      <w:proofErr w:type="spellStart"/>
      <w:r>
        <w:t>Chromasolv</w:t>
      </w:r>
      <w:proofErr w:type="spellEnd"/>
      <w:r>
        <w:t xml:space="preserve"> </w:t>
      </w:r>
      <w:hyperlink r:id="rId14">
        <w:r>
          <w:t>methanol</w:t>
        </w:r>
      </w:hyperlink>
      <w:r>
        <w:t xml:space="preserve"> (4:1, v/v)  by </w:t>
      </w:r>
      <w:proofErr w:type="spellStart"/>
      <w:r>
        <w:t>vortexing</w:t>
      </w:r>
      <w:proofErr w:type="spellEnd"/>
      <w:r>
        <w:t xml:space="preserve"> for 10 min at 2500 rpm</w:t>
      </w:r>
      <w:r w:rsidR="00E84810">
        <w:t xml:space="preserve">, followed by </w:t>
      </w:r>
      <w:r>
        <w:t>sonication  for 15 min at maximum frequency. After centrifugation at 10,000</w:t>
      </w:r>
      <w:r w:rsidR="00EA5F3C">
        <w:t xml:space="preserve"> </w:t>
      </w:r>
      <w:r>
        <w:t>g for 10 min at 4 °C</w:t>
      </w:r>
      <w:r w:rsidR="00E84810">
        <w:t xml:space="preserve">, </w:t>
      </w:r>
      <w:r>
        <w:t>0.5</w:t>
      </w:r>
      <w:r w:rsidR="00EA5F3C">
        <w:t xml:space="preserve"> </w:t>
      </w:r>
      <w:r>
        <w:t>mL of the supernatant was transferred to a fresh tube and solvent evaporated for 8 hours using an Eppendorf Concentrator Plus at room temperature with aqueous setting. Next, the extract was reconstituted in 0.3</w:t>
      </w:r>
      <w:r w:rsidR="00EA5F3C">
        <w:t xml:space="preserve"> </w:t>
      </w:r>
      <w:r>
        <w:t xml:space="preserve">mL of ultra-pure water, filtered through a 0.22 </w:t>
      </w:r>
      <w:proofErr w:type="spellStart"/>
      <w:r>
        <w:t>μm</w:t>
      </w:r>
      <w:proofErr w:type="spellEnd"/>
      <w:r>
        <w:t xml:space="preserve"> Costar Spin-X Centrifuge Tube Filter (5,000</w:t>
      </w:r>
      <w:r w:rsidR="00EA5F3C">
        <w:t xml:space="preserve"> </w:t>
      </w:r>
      <w:r>
        <w:t>g at 4</w:t>
      </w:r>
      <w:r w:rsidR="00EA5F3C">
        <w:t xml:space="preserve"> </w:t>
      </w:r>
      <w:r>
        <w:t>°C for 10 min) and transferred into LC-MS vials for the LC-HRMS analysis.</w:t>
      </w:r>
    </w:p>
    <w:p w14:paraId="4440F2E7" w14:textId="5BC0E538" w:rsidR="005042CD" w:rsidRPr="006764BC" w:rsidRDefault="40B95934" w:rsidP="006764BC">
      <w:pPr>
        <w:pStyle w:val="Heading3"/>
      </w:pPr>
      <w:r w:rsidRPr="006764BC">
        <w:rPr>
          <w:noProof/>
        </w:rPr>
        <w:t xml:space="preserve">ICP-MS </w:t>
      </w:r>
      <w:r w:rsidRPr="006764BC">
        <w:t>sample preparation and analysis</w:t>
      </w:r>
    </w:p>
    <w:p w14:paraId="05155CD3" w14:textId="01B9C93C" w:rsidR="005042CD" w:rsidRDefault="40B95934" w:rsidP="00EB6FA4">
      <w:pPr>
        <w:ind w:left="720"/>
        <w:jc w:val="both"/>
      </w:pPr>
      <w:r w:rsidRPr="40B95934">
        <w:t>0.5 g of rice grains was directly digested</w:t>
      </w:r>
      <w:ins w:id="7" w:author="Peng, Hong" w:date="2020-02-19T11:39:00Z">
        <w:r w:rsidR="006E51F8">
          <w:t xml:space="preserve"> by </w:t>
        </w:r>
        <w:r w:rsidR="006E51F8" w:rsidRPr="40B95934">
          <w:t>6</w:t>
        </w:r>
        <w:r w:rsidR="006E51F8">
          <w:t xml:space="preserve"> </w:t>
        </w:r>
        <w:r w:rsidR="006E51F8" w:rsidRPr="40B95934">
          <w:t>mL of concentrated HNO</w:t>
        </w:r>
        <w:r w:rsidR="006E51F8" w:rsidRPr="40B95934">
          <w:rPr>
            <w:vertAlign w:val="subscript"/>
          </w:rPr>
          <w:t>3</w:t>
        </w:r>
      </w:ins>
      <w:del w:id="8" w:author="Peng, Hong" w:date="2020-02-19T11:40:00Z">
        <w:r w:rsidR="006764BC" w:rsidDel="006E51F8">
          <w:delText>,</w:delText>
        </w:r>
      </w:del>
      <w:ins w:id="9" w:author="Peng, Hong" w:date="2020-02-19T11:40:00Z">
        <w:r w:rsidR="006E51F8">
          <w:t xml:space="preserve"> </w:t>
        </w:r>
      </w:ins>
      <w:ins w:id="10" w:author="Xu, Jason" w:date="2020-02-19T17:07:00Z">
        <w:r w:rsidR="0045410A">
          <w:t xml:space="preserve">(70%) </w:t>
        </w:r>
      </w:ins>
      <w:ins w:id="11" w:author="Peng, Hong" w:date="2020-02-19T11:39:00Z">
        <w:r w:rsidR="006E51F8" w:rsidRPr="40B95934">
          <w:t xml:space="preserve">in </w:t>
        </w:r>
        <w:r w:rsidR="006E51F8">
          <w:t xml:space="preserve">a </w:t>
        </w:r>
        <w:r w:rsidR="006E51F8" w:rsidRPr="40B95934">
          <w:t>digestion vessel</w:t>
        </w:r>
        <w:r w:rsidR="006E51F8">
          <w:t>,</w:t>
        </w:r>
      </w:ins>
      <w:r w:rsidRPr="40B95934">
        <w:t xml:space="preserve"> in duplicate</w:t>
      </w:r>
      <w:del w:id="12" w:author="Peng, Hong" w:date="2020-02-19T11:40:00Z">
        <w:r w:rsidR="006764BC" w:rsidDel="006E51F8">
          <w:delText>,</w:delText>
        </w:r>
        <w:r w:rsidRPr="40B95934" w:rsidDel="006E51F8">
          <w:delText xml:space="preserve"> </w:delText>
        </w:r>
      </w:del>
      <w:del w:id="13" w:author="Peng, Hong" w:date="2020-02-19T11:39:00Z">
        <w:r w:rsidRPr="40B95934" w:rsidDel="006E51F8">
          <w:delText xml:space="preserve">in digestion vessels </w:delText>
        </w:r>
      </w:del>
      <w:del w:id="14" w:author="Peng, Hong" w:date="2020-02-19T11:32:00Z">
        <w:r w:rsidRPr="40B95934" w:rsidDel="006E51F8">
          <w:delText xml:space="preserve">with </w:delText>
        </w:r>
      </w:del>
      <w:del w:id="15" w:author="Peng, Hong" w:date="2020-02-19T11:39:00Z">
        <w:r w:rsidRPr="40B95934" w:rsidDel="006E51F8">
          <w:delText>6</w:delText>
        </w:r>
        <w:r w:rsidR="00EA5F3C" w:rsidDel="006E51F8">
          <w:delText xml:space="preserve"> </w:delText>
        </w:r>
        <w:r w:rsidRPr="40B95934" w:rsidDel="006E51F8">
          <w:delText>mL of concentrated HNO</w:delText>
        </w:r>
        <w:r w:rsidRPr="40B95934" w:rsidDel="006E51F8">
          <w:rPr>
            <w:vertAlign w:val="subscript"/>
          </w:rPr>
          <w:delText>3</w:delText>
        </w:r>
      </w:del>
      <w:del w:id="16" w:author="Peng, Hong" w:date="2020-02-19T11:33:00Z">
        <w:r w:rsidRPr="40B95934" w:rsidDel="006E51F8">
          <w:rPr>
            <w:vertAlign w:val="subscript"/>
          </w:rPr>
          <w:delText xml:space="preserve"> </w:delText>
        </w:r>
        <w:r w:rsidRPr="40B95934" w:rsidDel="006E51F8">
          <w:delText>and left in fume hood overnight</w:delText>
        </w:r>
      </w:del>
      <w:r w:rsidRPr="40B95934">
        <w:t xml:space="preserve">. </w:t>
      </w:r>
      <w:ins w:id="17" w:author="Peng, Hong" w:date="2020-02-19T11:34:00Z">
        <w:r w:rsidR="006E51F8">
          <w:t xml:space="preserve">The </w:t>
        </w:r>
      </w:ins>
      <w:ins w:id="18" w:author="Peng, Hong" w:date="2020-02-19T11:35:00Z">
        <w:r w:rsidR="006E51F8">
          <w:t>vessel w</w:t>
        </w:r>
      </w:ins>
      <w:ins w:id="19" w:author="Peng, Hong" w:date="2020-02-19T11:40:00Z">
        <w:r w:rsidR="006E51F8">
          <w:t>as</w:t>
        </w:r>
      </w:ins>
      <w:ins w:id="20" w:author="Xu, Jason" w:date="2020-02-19T16:27:00Z">
        <w:r w:rsidR="00994C2E">
          <w:rPr>
            <w:lang w:eastAsia="zh-CN"/>
          </w:rPr>
          <w:t xml:space="preserve"> </w:t>
        </w:r>
      </w:ins>
      <w:ins w:id="21" w:author="Peng, Hong" w:date="2020-02-19T11:35:00Z">
        <w:del w:id="22" w:author="Xu, Jason" w:date="2020-02-19T16:27:00Z">
          <w:r w:rsidR="006E51F8" w:rsidDel="00994C2E">
            <w:delText xml:space="preserve"> </w:delText>
          </w:r>
        </w:del>
        <w:r w:rsidR="006E51F8">
          <w:t>placed in fume hood over</w:t>
        </w:r>
      </w:ins>
      <w:ins w:id="23" w:author="Peng, Hong" w:date="2020-02-19T11:36:00Z">
        <w:r w:rsidR="006E51F8">
          <w:t xml:space="preserve">night and then </w:t>
        </w:r>
      </w:ins>
      <w:ins w:id="24" w:author="Peng, Hong" w:date="2020-02-19T11:41:00Z">
        <w:del w:id="25" w:author="Xu, Jason" w:date="2020-02-19T20:25:00Z">
          <w:r w:rsidR="00EB6FA4" w:rsidDel="00B05D72">
            <w:delText xml:space="preserve">was </w:delText>
          </w:r>
        </w:del>
        <w:r w:rsidR="00EB6FA4">
          <w:t xml:space="preserve">transferred to the microwave </w:t>
        </w:r>
      </w:ins>
      <w:ins w:id="26" w:author="Peng, Hong" w:date="2020-02-19T11:43:00Z">
        <w:r w:rsidR="00EB6FA4">
          <w:t>digestion instrument</w:t>
        </w:r>
      </w:ins>
      <w:ins w:id="27" w:author="Peng, Hong" w:date="2020-02-19T11:44:00Z">
        <w:r w:rsidR="00EB6FA4">
          <w:t>.</w:t>
        </w:r>
      </w:ins>
      <w:del w:id="28" w:author="Peng, Hong" w:date="2020-02-19T11:44:00Z">
        <w:r w:rsidRPr="40B95934" w:rsidDel="00EB6FA4">
          <w:delText>The vessels were then placed in microwave oven</w:delText>
        </w:r>
        <w:r w:rsidR="00105036" w:rsidDel="00EB6FA4">
          <w:delText xml:space="preserve"> the </w:delText>
        </w:r>
        <w:r w:rsidRPr="40B95934" w:rsidDel="00EB6FA4">
          <w:delText>next day.</w:delText>
        </w:r>
      </w:del>
      <w:r w:rsidRPr="40B95934">
        <w:t xml:space="preserve"> The digestion </w:t>
      </w:r>
      <w:del w:id="29" w:author="Peng, Hong" w:date="2020-02-19T11:44:00Z">
        <w:r w:rsidRPr="40B95934" w:rsidDel="00EB6FA4">
          <w:delText xml:space="preserve">procedure was programed so that the </w:delText>
        </w:r>
      </w:del>
      <w:r w:rsidRPr="40B95934">
        <w:t xml:space="preserve">temperature </w:t>
      </w:r>
      <w:ins w:id="30" w:author="Peng, Hong" w:date="2020-02-19T11:49:00Z">
        <w:r w:rsidR="00EB6FA4">
          <w:t xml:space="preserve">of </w:t>
        </w:r>
        <w:r w:rsidR="00EB6FA4" w:rsidRPr="40B95934">
          <w:t>180 °C</w:t>
        </w:r>
        <w:r w:rsidR="00EB6FA4">
          <w:t xml:space="preserve"> </w:t>
        </w:r>
      </w:ins>
      <w:ins w:id="31" w:author="Peng, Hong" w:date="2020-02-19T11:48:00Z">
        <w:r w:rsidR="00EB6FA4">
          <w:t xml:space="preserve">was </w:t>
        </w:r>
      </w:ins>
      <w:r w:rsidRPr="40B95934">
        <w:t>gradually reach</w:t>
      </w:r>
      <w:r w:rsidR="006764BC">
        <w:t>ed</w:t>
      </w:r>
      <w:r w:rsidRPr="40B95934">
        <w:t xml:space="preserve"> </w:t>
      </w:r>
      <w:ins w:id="32" w:author="Peng, Hong" w:date="2020-02-19T11:49:00Z">
        <w:r w:rsidR="00EB6FA4">
          <w:t>within</w:t>
        </w:r>
      </w:ins>
      <w:del w:id="33" w:author="Peng, Hong" w:date="2020-02-19T11:49:00Z">
        <w:r w:rsidRPr="40B95934" w:rsidDel="00EB6FA4">
          <w:delText>180 °C in</w:delText>
        </w:r>
      </w:del>
      <w:r w:rsidRPr="40B95934">
        <w:t xml:space="preserve"> 15 min, and </w:t>
      </w:r>
      <w:del w:id="34" w:author="Peng, Hong" w:date="2020-02-19T11:49:00Z">
        <w:r w:rsidRPr="40B95934" w:rsidDel="00EB6FA4">
          <w:delText>then kept at temperature</w:delText>
        </w:r>
      </w:del>
      <w:ins w:id="35" w:author="Peng, Hong" w:date="2020-02-19T11:49:00Z">
        <w:del w:id="36" w:author="Xu, Jason" w:date="2020-02-19T20:25:00Z">
          <w:r w:rsidR="00EB6FA4" w:rsidDel="003D1CBB">
            <w:delText xml:space="preserve">was </w:delText>
          </w:r>
        </w:del>
        <w:r w:rsidR="00EB6FA4">
          <w:t>held</w:t>
        </w:r>
      </w:ins>
      <w:r w:rsidRPr="40B95934">
        <w:t xml:space="preserve"> for 20 min. The digestion was completed when the </w:t>
      </w:r>
      <w:del w:id="37" w:author="Peng, Hong" w:date="2020-02-19T11:51:00Z">
        <w:r w:rsidRPr="40B95934" w:rsidDel="006A09D3">
          <w:delText>sample solution mixtures</w:delText>
        </w:r>
      </w:del>
      <w:ins w:id="38" w:author="Peng, Hong" w:date="2020-02-19T11:51:00Z">
        <w:r w:rsidR="006A09D3">
          <w:t>digestion solution</w:t>
        </w:r>
      </w:ins>
      <w:r w:rsidRPr="40B95934">
        <w:t xml:space="preserve"> turned clear. </w:t>
      </w:r>
      <w:del w:id="39" w:author="Peng, Hong" w:date="2020-02-19T11:53:00Z">
        <w:r w:rsidRPr="40B95934" w:rsidDel="006A09D3">
          <w:delText>All solutions were</w:delText>
        </w:r>
      </w:del>
      <w:ins w:id="40" w:author="Peng, Hong" w:date="2020-02-19T11:53:00Z">
        <w:r w:rsidR="006A09D3">
          <w:t xml:space="preserve">The </w:t>
        </w:r>
        <w:r w:rsidR="006A09D3">
          <w:lastRenderedPageBreak/>
          <w:t>solution was</w:t>
        </w:r>
      </w:ins>
      <w:r w:rsidRPr="40B95934">
        <w:t xml:space="preserve"> cooled </w:t>
      </w:r>
      <w:ins w:id="41" w:author="Peng, Hong" w:date="2020-02-19T11:53:00Z">
        <w:r w:rsidR="006A09D3">
          <w:t xml:space="preserve">down </w:t>
        </w:r>
      </w:ins>
      <w:r w:rsidR="006764BC">
        <w:t xml:space="preserve">to </w:t>
      </w:r>
      <w:r w:rsidRPr="40B95934">
        <w:t>room temperature and</w:t>
      </w:r>
      <w:del w:id="42" w:author="Peng, Hong" w:date="2020-02-19T14:48:00Z">
        <w:r w:rsidRPr="40B95934" w:rsidDel="00424046">
          <w:delText xml:space="preserve"> </w:delText>
        </w:r>
      </w:del>
      <w:ins w:id="43" w:author="Peng, Hong" w:date="2020-02-19T11:54:00Z">
        <w:r w:rsidR="006A09D3">
          <w:t xml:space="preserve"> </w:t>
        </w:r>
      </w:ins>
      <w:commentRangeStart w:id="44"/>
      <w:commentRangeStart w:id="45"/>
      <w:r w:rsidRPr="40B95934">
        <w:t xml:space="preserve">diluted </w:t>
      </w:r>
      <w:commentRangeEnd w:id="44"/>
      <w:r w:rsidR="006764BC">
        <w:rPr>
          <w:rStyle w:val="CommentReference"/>
        </w:rPr>
        <w:commentReference w:id="44"/>
      </w:r>
      <w:commentRangeEnd w:id="45"/>
      <w:ins w:id="46" w:author="Peng, Hong" w:date="2020-02-19T14:48:00Z">
        <w:r w:rsidR="00424046">
          <w:t>with</w:t>
        </w:r>
      </w:ins>
      <w:ins w:id="47" w:author="Xu, Jason" w:date="2020-02-19T16:29:00Z">
        <w:r w:rsidR="00ED672D">
          <w:t xml:space="preserve"> distilled water </w:t>
        </w:r>
        <w:r w:rsidR="002B3E1D">
          <w:t xml:space="preserve">to </w:t>
        </w:r>
      </w:ins>
      <w:ins w:id="48" w:author="Peng, Hong" w:date="2020-02-19T14:48:00Z">
        <w:del w:id="49" w:author="Xu, Jason" w:date="2020-02-19T16:29:00Z">
          <w:r w:rsidR="00424046" w:rsidDel="002B3E1D">
            <w:delText xml:space="preserve"> a ratio of by </w:delText>
          </w:r>
        </w:del>
      </w:ins>
      <w:del w:id="50" w:author="Xu, Jason" w:date="2020-02-19T16:29:00Z">
        <w:r w:rsidR="00F623C2" w:rsidDel="002B3E1D">
          <w:rPr>
            <w:rStyle w:val="CommentReference"/>
          </w:rPr>
          <w:commentReference w:id="45"/>
        </w:r>
        <w:r w:rsidRPr="40B95934" w:rsidDel="002B3E1D">
          <w:delText xml:space="preserve">into </w:delText>
        </w:r>
      </w:del>
      <w:ins w:id="51" w:author="Peng, Hong" w:date="2020-02-19T14:48:00Z">
        <w:del w:id="52" w:author="Xu, Jason" w:date="2020-02-19T16:29:00Z">
          <w:r w:rsidR="00424046" w:rsidDel="002B3E1D">
            <w:delText xml:space="preserve">a </w:delText>
          </w:r>
        </w:del>
      </w:ins>
      <w:r w:rsidRPr="40B95934">
        <w:t>50</w:t>
      </w:r>
      <w:r w:rsidR="00105036">
        <w:t xml:space="preserve"> </w:t>
      </w:r>
      <w:r w:rsidRPr="40B95934">
        <w:t>mL</w:t>
      </w:r>
      <w:ins w:id="53" w:author="Xu, Jason" w:date="2020-02-19T16:29:00Z">
        <w:r w:rsidR="002B3E1D">
          <w:t xml:space="preserve">, in </w:t>
        </w:r>
      </w:ins>
      <w:del w:id="54" w:author="Xu, Jason" w:date="2020-02-19T16:29:00Z">
        <w:r w:rsidRPr="40B95934" w:rsidDel="002B3E1D">
          <w:delText xml:space="preserve"> </w:delText>
        </w:r>
      </w:del>
      <w:r w:rsidRPr="40B95934">
        <w:t>metal-free plastic tube</w:t>
      </w:r>
      <w:del w:id="55" w:author="Peng, Hong" w:date="2020-02-19T14:49:00Z">
        <w:r w:rsidRPr="40B95934" w:rsidDel="00424046">
          <w:delText>s</w:delText>
        </w:r>
      </w:del>
      <w:r w:rsidRPr="40B95934">
        <w:t>.</w:t>
      </w:r>
    </w:p>
    <w:p w14:paraId="6D0E14AD" w14:textId="7916B34C" w:rsidR="005042CD" w:rsidRPr="006764BC" w:rsidRDefault="05A8F8BB" w:rsidP="006764BC">
      <w:pPr>
        <w:pStyle w:val="Heading3"/>
        <w:rPr>
          <w:bCs/>
          <w:noProof/>
        </w:rPr>
      </w:pPr>
      <w:r w:rsidRPr="006764BC">
        <w:rPr>
          <w:noProof/>
        </w:rPr>
        <w:t>GC</w:t>
      </w:r>
      <w:r w:rsidR="007A2A82">
        <w:rPr>
          <w:noProof/>
        </w:rPr>
        <w:t>-</w:t>
      </w:r>
      <w:r w:rsidRPr="006764BC">
        <w:rPr>
          <w:noProof/>
        </w:rPr>
        <w:t xml:space="preserve">MS </w:t>
      </w:r>
      <w:r w:rsidRPr="006764BC">
        <w:t xml:space="preserve">sample preparation and </w:t>
      </w:r>
      <w:commentRangeStart w:id="56"/>
      <w:r w:rsidRPr="006764BC">
        <w:t>analysis</w:t>
      </w:r>
      <w:commentRangeEnd w:id="56"/>
      <w:r w:rsidR="0076401A">
        <w:rPr>
          <w:rStyle w:val="CommentReference"/>
          <w:rFonts w:asciiTheme="minorHAnsi" w:eastAsiaTheme="minorHAnsi" w:hAnsiTheme="minorHAnsi" w:cstheme="minorBidi"/>
          <w:color w:val="auto"/>
        </w:rPr>
        <w:commentReference w:id="56"/>
      </w:r>
    </w:p>
    <w:p w14:paraId="60EDC6F8" w14:textId="5C8A8C14" w:rsidR="05A8F8BB" w:rsidRDefault="4CA33570" w:rsidP="4CA33570">
      <w:pPr>
        <w:ind w:left="720"/>
      </w:pPr>
      <w:r w:rsidRPr="4CA33570">
        <w:t xml:space="preserve">3 grams of </w:t>
      </w:r>
      <w:r w:rsidR="006764BC">
        <w:t>r</w:t>
      </w:r>
      <w:r w:rsidRPr="4CA33570">
        <w:t xml:space="preserve">ice samples </w:t>
      </w:r>
      <w:r w:rsidR="006764BC">
        <w:t xml:space="preserve">were </w:t>
      </w:r>
      <w:r w:rsidRPr="4CA33570">
        <w:t xml:space="preserve">weighed into </w:t>
      </w:r>
      <w:r w:rsidR="006764BC">
        <w:t xml:space="preserve">a </w:t>
      </w:r>
      <w:r w:rsidRPr="4CA33570">
        <w:t>10</w:t>
      </w:r>
      <w:r w:rsidR="00105036">
        <w:t xml:space="preserve"> </w:t>
      </w:r>
      <w:r w:rsidRPr="4CA33570">
        <w:t xml:space="preserve">ml head space vial. Samples </w:t>
      </w:r>
      <w:r w:rsidR="006764BC">
        <w:t xml:space="preserve">were </w:t>
      </w:r>
      <w:r w:rsidRPr="4CA33570">
        <w:t>incubated with PDMS/DVB/</w:t>
      </w:r>
      <w:proofErr w:type="spellStart"/>
      <w:r w:rsidRPr="4CA33570">
        <w:t>Carboxane</w:t>
      </w:r>
      <w:proofErr w:type="spellEnd"/>
      <w:r w:rsidRPr="4CA33570">
        <w:t xml:space="preserve"> fiber for 5 min at 70 </w:t>
      </w:r>
      <w:r w:rsidR="00105036">
        <w:t>°</w:t>
      </w:r>
      <w:r w:rsidRPr="4CA33570">
        <w:t xml:space="preserve">C. Fiber desorption was performed for 2 minutes at 270 </w:t>
      </w:r>
      <w:proofErr w:type="spellStart"/>
      <w:r w:rsidR="006764BC" w:rsidRPr="006764BC">
        <w:rPr>
          <w:vertAlign w:val="superscript"/>
        </w:rPr>
        <w:t>o</w:t>
      </w:r>
      <w:r w:rsidRPr="4CA33570">
        <w:t>C.</w:t>
      </w:r>
      <w:proofErr w:type="spellEnd"/>
    </w:p>
    <w:p w14:paraId="0C1A370C" w14:textId="4F26C590" w:rsidR="0084345C" w:rsidRPr="000260F1" w:rsidRDefault="0084345C" w:rsidP="006764BC">
      <w:pPr>
        <w:pStyle w:val="Heading3"/>
        <w:rPr>
          <w:noProof/>
        </w:rPr>
      </w:pPr>
      <w:r w:rsidRPr="000260F1">
        <w:rPr>
          <w:noProof/>
        </w:rPr>
        <w:t>Model</w:t>
      </w:r>
      <w:r w:rsidR="000260F1">
        <w:rPr>
          <w:noProof/>
        </w:rPr>
        <w:t xml:space="preserve"> </w:t>
      </w:r>
      <w:r w:rsidR="000260F1" w:rsidRPr="006764BC">
        <w:t>building</w:t>
      </w:r>
      <w:r w:rsidRPr="000260F1">
        <w:rPr>
          <w:noProof/>
        </w:rPr>
        <w:t xml:space="preserve"> </w:t>
      </w:r>
    </w:p>
    <w:p w14:paraId="42C33422" w14:textId="55B3D60A" w:rsidR="005316B5" w:rsidRDefault="005316B5" w:rsidP="006764BC">
      <w:pPr>
        <w:pStyle w:val="Heading4"/>
      </w:pPr>
      <w:r w:rsidRPr="006764BC">
        <w:t>Handheld</w:t>
      </w:r>
      <w:r>
        <w:t xml:space="preserve"> NIR</w:t>
      </w:r>
    </w:p>
    <w:p w14:paraId="79AF1E98" w14:textId="44D6A24A" w:rsidR="00387C73" w:rsidRDefault="4B36E594" w:rsidP="0037209E">
      <w:pPr>
        <w:ind w:left="720"/>
      </w:pPr>
      <w:r>
        <w:t xml:space="preserve">Classification models where built and validated for spectral data using several different applications. Initial models were built using Consumer Physics ‘The Lab’ browser-based interface which allows users to select and apply a set of pre-processing functions and develop models using a Random Forest algorithm. A separate sample set was then used for validation.  </w:t>
      </w:r>
      <w:r w:rsidR="00A405A6">
        <w:t xml:space="preserve">Project </w:t>
      </w:r>
      <w:r>
        <w:t xml:space="preserve">partners </w:t>
      </w:r>
      <w:r w:rsidR="00105036">
        <w:t xml:space="preserve">also </w:t>
      </w:r>
      <w:r>
        <w:t xml:space="preserve">processed the data in </w:t>
      </w:r>
      <w:r w:rsidR="00A405A6">
        <w:t xml:space="preserve">various </w:t>
      </w:r>
      <w:r>
        <w:t xml:space="preserve">alternative software such as </w:t>
      </w:r>
      <w:proofErr w:type="spellStart"/>
      <w:r>
        <w:t>Matlab</w:t>
      </w:r>
      <w:proofErr w:type="spellEnd"/>
      <w:r>
        <w:t xml:space="preserve"> (MathWorks) and </w:t>
      </w:r>
      <w:proofErr w:type="spellStart"/>
      <w:r>
        <w:t>Simca</w:t>
      </w:r>
      <w:proofErr w:type="spellEnd"/>
      <w:r>
        <w:t xml:space="preserve"> 15 (Sartorius </w:t>
      </w:r>
      <w:proofErr w:type="spellStart"/>
      <w:r>
        <w:t>Stedim</w:t>
      </w:r>
      <w:proofErr w:type="spellEnd"/>
      <w:r>
        <w:t xml:space="preserve">) which allows for the selection of different pre-processing and classification algorithms. Through this procedure the </w:t>
      </w:r>
      <w:r w:rsidR="00105036">
        <w:t xml:space="preserve">models that yielded the </w:t>
      </w:r>
      <w:r>
        <w:t xml:space="preserve">best </w:t>
      </w:r>
      <w:r w:rsidR="00105036">
        <w:t>internal cross-validation statistics and</w:t>
      </w:r>
      <w:r w:rsidR="00EF75BC">
        <w:t>,</w:t>
      </w:r>
      <w:r w:rsidR="00105036">
        <w:t xml:space="preserve"> where available, the most correctly identified Validation set samples</w:t>
      </w:r>
      <w:r>
        <w:t xml:space="preserve"> were identified for addressing the specific needs of each </w:t>
      </w:r>
      <w:r w:rsidR="006764BC">
        <w:t>partner</w:t>
      </w:r>
      <w:r>
        <w:t>.</w:t>
      </w:r>
    </w:p>
    <w:p w14:paraId="5B64C328" w14:textId="348F57B8" w:rsidR="005042CD" w:rsidRDefault="005042CD" w:rsidP="006764BC">
      <w:pPr>
        <w:pStyle w:val="Heading4"/>
      </w:pPr>
      <w:r w:rsidRPr="5ABD0BDC">
        <w:rPr>
          <w:noProof/>
        </w:rPr>
        <w:t>LC-QTOF</w:t>
      </w:r>
    </w:p>
    <w:p w14:paraId="58066FAA" w14:textId="18705DAC" w:rsidR="40B95934" w:rsidRDefault="40B95934" w:rsidP="40B95934">
      <w:pPr>
        <w:ind w:left="720"/>
        <w:jc w:val="both"/>
      </w:pPr>
      <w:r>
        <w:t xml:space="preserve">Raw data files were processed using </w:t>
      </w:r>
      <w:proofErr w:type="spellStart"/>
      <w:r>
        <w:t>MassHunter</w:t>
      </w:r>
      <w:proofErr w:type="spellEnd"/>
      <w:r>
        <w:t xml:space="preserve"> </w:t>
      </w:r>
      <w:proofErr w:type="spellStart"/>
      <w:r>
        <w:t>Profinder</w:t>
      </w:r>
      <w:proofErr w:type="spellEnd"/>
      <w:r>
        <w:t xml:space="preserve"> 10.0 software then exported to Mass Profiler Professional 15 or </w:t>
      </w:r>
      <w:proofErr w:type="spellStart"/>
      <w:r>
        <w:t>Simca</w:t>
      </w:r>
      <w:proofErr w:type="spellEnd"/>
      <w:r>
        <w:t xml:space="preserve"> 15.</w:t>
      </w:r>
      <w:r w:rsidR="06922B2B">
        <w:t>0</w:t>
      </w:r>
      <w:r>
        <w:t xml:space="preserve"> for further data processing/filtering and/or multivariate analysis. </w:t>
      </w:r>
    </w:p>
    <w:p w14:paraId="6165122E" w14:textId="7A250535" w:rsidR="005042CD" w:rsidRDefault="005042CD" w:rsidP="006764BC">
      <w:pPr>
        <w:pStyle w:val="Heading4"/>
      </w:pPr>
      <w:r>
        <w:rPr>
          <w:noProof/>
        </w:rPr>
        <w:t>ICP-MS</w:t>
      </w:r>
    </w:p>
    <w:p w14:paraId="0C2203E4" w14:textId="77AE99B3" w:rsidR="0027378B" w:rsidRDefault="0027378B" w:rsidP="0027378B">
      <w:pPr>
        <w:ind w:left="720"/>
        <w:rPr>
          <w:ins w:id="57" w:author="Xu, Jason" w:date="2020-02-24T21:32:00Z"/>
        </w:rPr>
      </w:pPr>
      <w:ins w:id="58" w:author="Xu, Jason" w:date="2020-02-24T21:32:00Z">
        <w:r w:rsidRPr="00B85AFC">
          <w:rPr>
            <w:rPrChange w:id="59" w:author="Xu, Jason" w:date="2020-02-24T21:32:00Z">
              <w:rPr>
                <w:highlight w:val="cyan"/>
              </w:rPr>
            </w:rPrChange>
          </w:rPr>
          <w:t xml:space="preserve">The </w:t>
        </w:r>
        <w:r w:rsidRPr="00B85AFC">
          <w:rPr>
            <w:lang w:eastAsia="zh-CN"/>
            <w:rPrChange w:id="60" w:author="Xu, Jason" w:date="2020-02-24T21:32:00Z">
              <w:rPr>
                <w:highlight w:val="cyan"/>
                <w:lang w:eastAsia="zh-CN"/>
              </w:rPr>
            </w:rPrChange>
          </w:rPr>
          <w:t xml:space="preserve">data was </w:t>
        </w:r>
      </w:ins>
      <w:ins w:id="61" w:author="Xu, Jason" w:date="2020-02-25T09:11:00Z">
        <w:r w:rsidR="001E1F2A">
          <w:rPr>
            <w:lang w:eastAsia="zh-CN"/>
          </w:rPr>
          <w:t xml:space="preserve">first </w:t>
        </w:r>
      </w:ins>
      <w:ins w:id="62" w:author="Xu, Jason" w:date="2020-02-24T21:32:00Z">
        <w:r w:rsidRPr="00B85AFC">
          <w:rPr>
            <w:lang w:eastAsia="zh-CN"/>
            <w:rPrChange w:id="63" w:author="Xu, Jason" w:date="2020-02-24T21:32:00Z">
              <w:rPr>
                <w:highlight w:val="cyan"/>
                <w:lang w:eastAsia="zh-CN"/>
              </w:rPr>
            </w:rPrChange>
          </w:rPr>
          <w:t>pre-processed by taking logarithmic transformation</w:t>
        </w:r>
      </w:ins>
      <w:ins w:id="64" w:author="Xu, Jason" w:date="2020-02-25T09:11:00Z">
        <w:r w:rsidR="001E1F2A">
          <w:rPr>
            <w:lang w:eastAsia="zh-CN"/>
          </w:rPr>
          <w:t xml:space="preserve"> and </w:t>
        </w:r>
      </w:ins>
      <w:ins w:id="65" w:author="Xu, Jason" w:date="2020-02-24T21:32:00Z">
        <w:r w:rsidRPr="00B85AFC">
          <w:rPr>
            <w:lang w:eastAsia="zh-CN"/>
            <w:rPrChange w:id="66" w:author="Xu, Jason" w:date="2020-02-24T21:32:00Z">
              <w:rPr>
                <w:highlight w:val="cyan"/>
                <w:lang w:eastAsia="zh-CN"/>
              </w:rPr>
            </w:rPrChange>
          </w:rPr>
          <w:t>then split into training and testing set by ratio of 80:20</w:t>
        </w:r>
        <w:r w:rsidRPr="00B85AFC">
          <w:rPr>
            <w:rPrChange w:id="67" w:author="Xu, Jason" w:date="2020-02-24T21:32:00Z">
              <w:rPr>
                <w:highlight w:val="cyan"/>
              </w:rPr>
            </w:rPrChange>
          </w:rPr>
          <w:t xml:space="preserve">. Partial Least </w:t>
        </w:r>
      </w:ins>
      <w:ins w:id="68" w:author="Xu, Jason" w:date="2020-02-25T09:05:00Z">
        <w:r w:rsidR="00736EF3" w:rsidRPr="00B85AFC">
          <w:t>Square</w:t>
        </w:r>
      </w:ins>
      <w:ins w:id="69" w:author="Xu, Jason" w:date="2020-02-24T21:32:00Z">
        <w:r w:rsidRPr="00B85AFC">
          <w:rPr>
            <w:rPrChange w:id="70" w:author="Xu, Jason" w:date="2020-02-24T21:32:00Z">
              <w:rPr>
                <w:highlight w:val="cyan"/>
              </w:rPr>
            </w:rPrChange>
          </w:rPr>
          <w:t xml:space="preserve">-Discriminant </w:t>
        </w:r>
      </w:ins>
      <w:ins w:id="71" w:author="Xu, Jason" w:date="2020-02-25T09:05:00Z">
        <w:r w:rsidR="00736EF3">
          <w:t>A</w:t>
        </w:r>
      </w:ins>
      <w:ins w:id="72" w:author="Xu, Jason" w:date="2020-02-24T21:32:00Z">
        <w:r w:rsidRPr="00B85AFC">
          <w:rPr>
            <w:rPrChange w:id="73" w:author="Xu, Jason" w:date="2020-02-24T21:32:00Z">
              <w:rPr>
                <w:highlight w:val="cyan"/>
              </w:rPr>
            </w:rPrChange>
          </w:rPr>
          <w:t>nalysis</w:t>
        </w:r>
      </w:ins>
      <w:ins w:id="74" w:author="Xu, Jason" w:date="2020-02-25T09:05:00Z">
        <w:r w:rsidR="00736EF3">
          <w:t xml:space="preserve"> (PLSDA)</w:t>
        </w:r>
      </w:ins>
      <w:ins w:id="75" w:author="Xu, Jason" w:date="2020-02-24T21:32:00Z">
        <w:r w:rsidRPr="00B85AFC">
          <w:rPr>
            <w:rPrChange w:id="76" w:author="Xu, Jason" w:date="2020-02-24T21:32:00Z">
              <w:rPr>
                <w:highlight w:val="cyan"/>
              </w:rPr>
            </w:rPrChange>
          </w:rPr>
          <w:t xml:space="preserve"> was implemented in RStudio with additional package “</w:t>
        </w:r>
        <w:proofErr w:type="spellStart"/>
        <w:r w:rsidRPr="00B85AFC">
          <w:rPr>
            <w:lang w:eastAsia="zh-CN"/>
            <w:rPrChange w:id="77" w:author="Xu, Jason" w:date="2020-02-24T21:32:00Z">
              <w:rPr>
                <w:highlight w:val="cyan"/>
                <w:lang w:eastAsia="zh-CN"/>
              </w:rPr>
            </w:rPrChange>
          </w:rPr>
          <w:t>m</w:t>
        </w:r>
        <w:r w:rsidRPr="00B85AFC">
          <w:rPr>
            <w:rPrChange w:id="78" w:author="Xu, Jason" w:date="2020-02-24T21:32:00Z">
              <w:rPr>
                <w:highlight w:val="cyan"/>
              </w:rPr>
            </w:rPrChange>
          </w:rPr>
          <w:t>ixOmics</w:t>
        </w:r>
        <w:proofErr w:type="spellEnd"/>
        <w:r w:rsidRPr="00B85AFC">
          <w:rPr>
            <w:rPrChange w:id="79" w:author="Xu, Jason" w:date="2020-02-24T21:32:00Z">
              <w:rPr>
                <w:highlight w:val="cyan"/>
              </w:rPr>
            </w:rPrChange>
          </w:rPr>
          <w:t>” and “</w:t>
        </w:r>
        <w:proofErr w:type="spellStart"/>
        <w:r w:rsidRPr="00B85AFC">
          <w:rPr>
            <w:rPrChange w:id="80" w:author="Xu, Jason" w:date="2020-02-24T21:32:00Z">
              <w:rPr>
                <w:highlight w:val="cyan"/>
              </w:rPr>
            </w:rPrChange>
          </w:rPr>
          <w:t>ropls</w:t>
        </w:r>
        <w:proofErr w:type="spellEnd"/>
        <w:r w:rsidRPr="00B85AFC">
          <w:rPr>
            <w:rPrChange w:id="81" w:author="Xu, Jason" w:date="2020-02-24T21:32:00Z">
              <w:rPr>
                <w:highlight w:val="cyan"/>
              </w:rPr>
            </w:rPrChange>
          </w:rPr>
          <w:t xml:space="preserve">”. The PLS-DA model was constructed with training set and </w:t>
        </w:r>
        <w:r w:rsidRPr="007401E6">
          <w:rPr>
            <w:shd w:val="pct15" w:color="auto" w:fill="FFFFFF"/>
            <w:rPrChange w:id="82" w:author="Xu, Jason" w:date="2020-02-25T09:14:00Z">
              <w:rPr>
                <w:highlight w:val="cyan"/>
              </w:rPr>
            </w:rPrChange>
          </w:rPr>
          <w:t>optimized</w:t>
        </w:r>
        <w:r w:rsidRPr="00B85AFC">
          <w:rPr>
            <w:rPrChange w:id="83" w:author="Xu, Jason" w:date="2020-02-24T21:32:00Z">
              <w:rPr>
                <w:highlight w:val="cyan"/>
              </w:rPr>
            </w:rPrChange>
          </w:rPr>
          <w:t xml:space="preserve"> using 5-fold cross-validation </w:t>
        </w:r>
        <w:del w:id="84" w:author="fanzhou kong" w:date="2020-02-25T14:57:00Z">
          <w:r w:rsidRPr="00B85AFC" w:rsidDel="00677A23">
            <w:rPr>
              <w:rPrChange w:id="85" w:author="Xu, Jason" w:date="2020-02-24T21:32:00Z">
                <w:rPr>
                  <w:highlight w:val="cyan"/>
                </w:rPr>
              </w:rPrChange>
            </w:rPr>
            <w:delText>repeated</w:delText>
          </w:r>
        </w:del>
      </w:ins>
      <w:ins w:id="86" w:author="fanzhou kong" w:date="2020-02-25T14:57:00Z">
        <w:r w:rsidR="00677A23">
          <w:t>for</w:t>
        </w:r>
      </w:ins>
      <w:ins w:id="87" w:author="Xu, Jason" w:date="2020-02-24T21:32:00Z">
        <w:r w:rsidRPr="00B85AFC">
          <w:rPr>
            <w:rPrChange w:id="88" w:author="Xu, Jason" w:date="2020-02-24T21:32:00Z">
              <w:rPr>
                <w:highlight w:val="cyan"/>
              </w:rPr>
            </w:rPrChange>
          </w:rPr>
          <w:t xml:space="preserve"> 10 times. The optimized model was </w:t>
        </w:r>
      </w:ins>
      <w:ins w:id="89" w:author="Xu, Jason" w:date="2020-02-25T09:07:00Z">
        <w:r w:rsidR="00292472">
          <w:t xml:space="preserve">then </w:t>
        </w:r>
      </w:ins>
      <w:ins w:id="90" w:author="Xu, Jason" w:date="2020-02-24T21:32:00Z">
        <w:r w:rsidRPr="00B85AFC">
          <w:rPr>
            <w:rPrChange w:id="91" w:author="Xu, Jason" w:date="2020-02-24T21:32:00Z">
              <w:rPr>
                <w:highlight w:val="cyan"/>
              </w:rPr>
            </w:rPrChange>
          </w:rPr>
          <w:t xml:space="preserve">independently validated against testing set and </w:t>
        </w:r>
      </w:ins>
      <w:ins w:id="92" w:author="Xu, Jason" w:date="2020-02-25T09:09:00Z">
        <w:r w:rsidR="00502C3C">
          <w:t xml:space="preserve">the </w:t>
        </w:r>
      </w:ins>
      <w:ins w:id="93" w:author="fanzhou kong" w:date="2020-02-25T14:45:00Z">
        <w:r w:rsidR="003F50D8" w:rsidRPr="007C1BA7">
          <w:rPr>
            <w:rPrChange w:id="94" w:author="fanzhou kong" w:date="2020-02-25T14:59:00Z">
              <w:rPr/>
            </w:rPrChange>
          </w:rPr>
          <w:t xml:space="preserve">overall accuracy </w:t>
        </w:r>
      </w:ins>
      <w:ins w:id="95" w:author="Xu, Jason" w:date="2020-02-24T21:32:00Z">
        <w:del w:id="96" w:author="fanzhou kong" w:date="2020-02-25T14:45:00Z">
          <w:r w:rsidRPr="007C1BA7" w:rsidDel="003F50D8">
            <w:rPr>
              <w:rPrChange w:id="97" w:author="fanzhou kong" w:date="2020-02-25T14:59:00Z">
                <w:rPr>
                  <w:highlight w:val="cyan"/>
                </w:rPr>
              </w:rPrChange>
            </w:rPr>
            <w:delText xml:space="preserve">balanced accuracy </w:delText>
          </w:r>
        </w:del>
        <w:r w:rsidRPr="007C1BA7">
          <w:rPr>
            <w:rPrChange w:id="98" w:author="fanzhou kong" w:date="2020-02-25T14:59:00Z">
              <w:rPr>
                <w:highlight w:val="cyan"/>
              </w:rPr>
            </w:rPrChange>
          </w:rPr>
          <w:t>rate</w:t>
        </w:r>
        <w:del w:id="99" w:author="fanzhou kong" w:date="2020-02-25T14:45:00Z">
          <w:r w:rsidRPr="007C1BA7" w:rsidDel="003F50D8">
            <w:rPr>
              <w:rPrChange w:id="100" w:author="fanzhou kong" w:date="2020-02-25T14:59:00Z">
                <w:rPr>
                  <w:highlight w:val="cyan"/>
                </w:rPr>
              </w:rPrChange>
            </w:rPr>
            <w:delText xml:space="preserve"> (BA</w:delText>
          </w:r>
          <w:r w:rsidRPr="007C1BA7" w:rsidDel="003F50D8">
            <w:rPr>
              <w:lang w:eastAsia="zh-CN"/>
              <w:rPrChange w:id="101" w:author="fanzhou kong" w:date="2020-02-25T14:59:00Z">
                <w:rPr>
                  <w:highlight w:val="cyan"/>
                  <w:lang w:eastAsia="zh-CN"/>
                </w:rPr>
              </w:rPrChange>
            </w:rPr>
            <w:delText>R</w:delText>
          </w:r>
          <w:r w:rsidRPr="007C1BA7" w:rsidDel="003F50D8">
            <w:rPr>
              <w:rPrChange w:id="102" w:author="fanzhou kong" w:date="2020-02-25T14:59:00Z">
                <w:rPr>
                  <w:highlight w:val="cyan"/>
                </w:rPr>
              </w:rPrChange>
            </w:rPr>
            <w:delText>)</w:delText>
          </w:r>
        </w:del>
        <w:r w:rsidRPr="00B85AFC">
          <w:rPr>
            <w:rPrChange w:id="103" w:author="Xu, Jason" w:date="2020-02-24T21:32:00Z">
              <w:rPr>
                <w:highlight w:val="cyan"/>
              </w:rPr>
            </w:rPrChange>
          </w:rPr>
          <w:t xml:space="preserve"> was reported.</w:t>
        </w:r>
      </w:ins>
    </w:p>
    <w:p w14:paraId="7D775CC7" w14:textId="33EFA88D" w:rsidR="005042CD" w:rsidDel="0027378B" w:rsidRDefault="40B95934" w:rsidP="40B95934">
      <w:pPr>
        <w:ind w:left="720"/>
        <w:rPr>
          <w:del w:id="104" w:author="Xu, Jason" w:date="2020-02-24T21:32:00Z"/>
        </w:rPr>
      </w:pPr>
      <w:commentRangeStart w:id="105"/>
      <w:del w:id="106" w:author="Xu, Jason" w:date="2020-02-24T21:32:00Z">
        <w:r w:rsidRPr="001B24C3" w:rsidDel="0027378B">
          <w:rPr>
            <w:highlight w:val="cyan"/>
            <w:rPrChange w:id="107" w:author="Xu, Jason" w:date="2020-02-19T17:06:00Z">
              <w:rPr/>
            </w:rPrChange>
          </w:rPr>
          <w:delText>The</w:delText>
        </w:r>
        <w:commentRangeEnd w:id="105"/>
        <w:r w:rsidR="001B24C3" w:rsidDel="0027378B">
          <w:rPr>
            <w:rStyle w:val="CommentReference"/>
          </w:rPr>
          <w:commentReference w:id="105"/>
        </w:r>
        <w:r w:rsidRPr="001B24C3" w:rsidDel="0027378B">
          <w:rPr>
            <w:highlight w:val="cyan"/>
            <w:rPrChange w:id="108" w:author="Xu, Jason" w:date="2020-02-19T17:06:00Z">
              <w:rPr/>
            </w:rPrChange>
          </w:rPr>
          <w:delText xml:space="preserve"> </w:delText>
        </w:r>
        <w:r w:rsidR="00EF75BC" w:rsidRPr="001B24C3" w:rsidDel="0027378B">
          <w:rPr>
            <w:highlight w:val="cyan"/>
            <w:rPrChange w:id="109" w:author="Xu, Jason" w:date="2020-02-19T17:06:00Z">
              <w:rPr/>
            </w:rPrChange>
          </w:rPr>
          <w:delText>Principle Component Analysis (</w:delText>
        </w:r>
        <w:r w:rsidRPr="001B24C3" w:rsidDel="0027378B">
          <w:rPr>
            <w:highlight w:val="cyan"/>
            <w:rPrChange w:id="110" w:author="Xu, Jason" w:date="2020-02-19T17:06:00Z">
              <w:rPr/>
            </w:rPrChange>
          </w:rPr>
          <w:delText>PCA</w:delText>
        </w:r>
        <w:r w:rsidR="00EF75BC" w:rsidRPr="001B24C3" w:rsidDel="0027378B">
          <w:rPr>
            <w:highlight w:val="cyan"/>
            <w:rPrChange w:id="111" w:author="Xu, Jason" w:date="2020-02-19T17:06:00Z">
              <w:rPr/>
            </w:rPrChange>
          </w:rPr>
          <w:delText>)</w:delText>
        </w:r>
        <w:r w:rsidRPr="001B24C3" w:rsidDel="0027378B">
          <w:rPr>
            <w:highlight w:val="cyan"/>
            <w:rPrChange w:id="112" w:author="Xu, Jason" w:date="2020-02-19T17:06:00Z">
              <w:rPr/>
            </w:rPrChange>
          </w:rPr>
          <w:delText xml:space="preserve"> was performed </w:delText>
        </w:r>
        <w:r w:rsidR="00EF75BC" w:rsidRPr="001B24C3" w:rsidDel="0027378B">
          <w:rPr>
            <w:highlight w:val="cyan"/>
            <w:rPrChange w:id="113" w:author="Xu, Jason" w:date="2020-02-19T17:06:00Z">
              <w:rPr/>
            </w:rPrChange>
          </w:rPr>
          <w:delText xml:space="preserve">using </w:delText>
        </w:r>
        <w:r w:rsidRPr="001B24C3" w:rsidDel="0027378B">
          <w:rPr>
            <w:highlight w:val="cyan"/>
            <w:rPrChange w:id="114" w:author="Xu, Jason" w:date="2020-02-19T17:06:00Z">
              <w:rPr/>
            </w:rPrChange>
          </w:rPr>
          <w:delText xml:space="preserve">Unscrambler X (V 10.5, CAMO). All machine learning related analysis was carried out with Python (v 3.7, Python Core Team) with additional packages including </w:delText>
        </w:r>
        <w:r w:rsidR="00EF75BC" w:rsidRPr="001B24C3" w:rsidDel="0027378B">
          <w:rPr>
            <w:highlight w:val="cyan"/>
            <w:rPrChange w:id="115" w:author="Xu, Jason" w:date="2020-02-19T17:06:00Z">
              <w:rPr/>
            </w:rPrChange>
          </w:rPr>
          <w:delText>S</w:delText>
        </w:r>
        <w:r w:rsidRPr="001B24C3" w:rsidDel="0027378B">
          <w:rPr>
            <w:highlight w:val="cyan"/>
            <w:rPrChange w:id="116" w:author="Xu, Jason" w:date="2020-02-19T17:06:00Z">
              <w:rPr/>
            </w:rPrChange>
          </w:rPr>
          <w:delText xml:space="preserve">klean, </w:delText>
        </w:r>
        <w:r w:rsidR="00EF75BC" w:rsidRPr="001B24C3" w:rsidDel="0027378B">
          <w:rPr>
            <w:highlight w:val="cyan"/>
            <w:rPrChange w:id="117" w:author="Xu, Jason" w:date="2020-02-19T17:06:00Z">
              <w:rPr/>
            </w:rPrChange>
          </w:rPr>
          <w:delText>S</w:delText>
        </w:r>
        <w:r w:rsidRPr="001B24C3" w:rsidDel="0027378B">
          <w:rPr>
            <w:highlight w:val="cyan"/>
            <w:rPrChange w:id="118" w:author="Xu, Jason" w:date="2020-02-19T17:06:00Z">
              <w:rPr/>
            </w:rPrChange>
          </w:rPr>
          <w:delText xml:space="preserve">krebate, </w:delText>
        </w:r>
        <w:r w:rsidR="00EF75BC" w:rsidRPr="001B24C3" w:rsidDel="0027378B">
          <w:rPr>
            <w:highlight w:val="cyan"/>
            <w:rPrChange w:id="119" w:author="Xu, Jason" w:date="2020-02-19T17:06:00Z">
              <w:rPr/>
            </w:rPrChange>
          </w:rPr>
          <w:delText>N</w:delText>
        </w:r>
        <w:r w:rsidRPr="001B24C3" w:rsidDel="0027378B">
          <w:rPr>
            <w:highlight w:val="cyan"/>
            <w:rPrChange w:id="120" w:author="Xu, Jason" w:date="2020-02-19T17:06:00Z">
              <w:rPr/>
            </w:rPrChange>
          </w:rPr>
          <w:delText xml:space="preserve">umpy, and </w:delText>
        </w:r>
        <w:r w:rsidR="00EF75BC" w:rsidRPr="001B24C3" w:rsidDel="0027378B">
          <w:rPr>
            <w:highlight w:val="cyan"/>
            <w:rPrChange w:id="121" w:author="Xu, Jason" w:date="2020-02-19T17:06:00Z">
              <w:rPr/>
            </w:rPrChange>
          </w:rPr>
          <w:delText>P</w:delText>
        </w:r>
        <w:r w:rsidRPr="001B24C3" w:rsidDel="0027378B">
          <w:rPr>
            <w:highlight w:val="cyan"/>
            <w:rPrChange w:id="122" w:author="Xu, Jason" w:date="2020-02-19T17:06:00Z">
              <w:rPr/>
            </w:rPrChange>
          </w:rPr>
          <w:delText>andas.</w:delText>
        </w:r>
        <w:r w:rsidDel="0027378B">
          <w:delText xml:space="preserve"> </w:delText>
        </w:r>
      </w:del>
    </w:p>
    <w:p w14:paraId="672F37F9" w14:textId="70AE422C" w:rsidR="005042CD" w:rsidRPr="005042CD" w:rsidRDefault="05A8F8BB" w:rsidP="006764BC">
      <w:pPr>
        <w:pStyle w:val="Heading4"/>
        <w:rPr>
          <w:noProof/>
        </w:rPr>
      </w:pPr>
      <w:r w:rsidRPr="05A8F8BB">
        <w:rPr>
          <w:noProof/>
        </w:rPr>
        <w:t>GC</w:t>
      </w:r>
      <w:r w:rsidR="007A2A82">
        <w:rPr>
          <w:noProof/>
        </w:rPr>
        <w:t>-</w:t>
      </w:r>
      <w:r w:rsidRPr="05A8F8BB">
        <w:rPr>
          <w:noProof/>
        </w:rPr>
        <w:t>MS</w:t>
      </w:r>
    </w:p>
    <w:p w14:paraId="4012D06D" w14:textId="469BCB75" w:rsidR="05A8F8BB" w:rsidRDefault="05A8F8BB" w:rsidP="002A0B14">
      <w:pPr>
        <w:ind w:left="720"/>
      </w:pPr>
      <w:r w:rsidRPr="05A8F8BB">
        <w:rPr>
          <w:noProof/>
        </w:rPr>
        <w:t xml:space="preserve">Spectral files were pre-processed using MassHunter software. Multivariate statistical analysis was performed by using Metaboanalyst. Normalised data was used for multivariate analysis to remove the offsets and adjust the importance of high and low abundance metabolites to an equal level. PCA was performed to identify clustering patterns. Further, supervised </w:t>
      </w:r>
      <w:r w:rsidR="00E57E33">
        <w:rPr>
          <w:noProof/>
        </w:rPr>
        <w:t>P</w:t>
      </w:r>
      <w:r w:rsidRPr="05A8F8BB">
        <w:rPr>
          <w:noProof/>
        </w:rPr>
        <w:t xml:space="preserve">artial </w:t>
      </w:r>
      <w:r w:rsidR="00E57E33">
        <w:rPr>
          <w:noProof/>
        </w:rPr>
        <w:t>L</w:t>
      </w:r>
      <w:r w:rsidRPr="05A8F8BB">
        <w:rPr>
          <w:noProof/>
        </w:rPr>
        <w:t xml:space="preserve">east </w:t>
      </w:r>
      <w:r w:rsidR="00E57E33">
        <w:rPr>
          <w:noProof/>
        </w:rPr>
        <w:t>S</w:t>
      </w:r>
      <w:r w:rsidRPr="05A8F8BB">
        <w:rPr>
          <w:noProof/>
        </w:rPr>
        <w:t>quare</w:t>
      </w:r>
      <w:r w:rsidR="00E57E33">
        <w:rPr>
          <w:noProof/>
        </w:rPr>
        <w:t>-D</w:t>
      </w:r>
      <w:r w:rsidRPr="05A8F8BB">
        <w:rPr>
          <w:noProof/>
        </w:rPr>
        <w:t xml:space="preserve">iscriminate </w:t>
      </w:r>
      <w:r w:rsidR="00E57E33">
        <w:rPr>
          <w:noProof/>
        </w:rPr>
        <w:t>A</w:t>
      </w:r>
      <w:r w:rsidRPr="05A8F8BB">
        <w:rPr>
          <w:noProof/>
        </w:rPr>
        <w:t>nalysis (PLS-DA) was applied. The developed PLS-DA model was validated using the cross-validation method and its quality assessed on Accuracy, R</w:t>
      </w:r>
      <w:r w:rsidRPr="05A8F8BB">
        <w:rPr>
          <w:noProof/>
          <w:vertAlign w:val="superscript"/>
        </w:rPr>
        <w:t>2</w:t>
      </w:r>
      <w:r w:rsidRPr="05A8F8BB">
        <w:rPr>
          <w:noProof/>
        </w:rPr>
        <w:t xml:space="preserve"> and Q</w:t>
      </w:r>
      <w:r w:rsidRPr="05A8F8BB">
        <w:rPr>
          <w:noProof/>
          <w:vertAlign w:val="superscript"/>
        </w:rPr>
        <w:t xml:space="preserve">2 </w:t>
      </w:r>
      <w:r w:rsidRPr="05A8F8BB">
        <w:rPr>
          <w:noProof/>
        </w:rPr>
        <w:t>scores. Further</w:t>
      </w:r>
      <w:r w:rsidR="008044DD">
        <w:rPr>
          <w:noProof/>
        </w:rPr>
        <w:t>more</w:t>
      </w:r>
      <w:r w:rsidRPr="05A8F8BB">
        <w:rPr>
          <w:noProof/>
        </w:rPr>
        <w:t>, th</w:t>
      </w:r>
      <w:r w:rsidR="008044DD">
        <w:rPr>
          <w:noProof/>
        </w:rPr>
        <w:t>e</w:t>
      </w:r>
      <w:r w:rsidRPr="05A8F8BB">
        <w:rPr>
          <w:noProof/>
        </w:rPr>
        <w:t xml:space="preserve"> model</w:t>
      </w:r>
      <w:r w:rsidR="008044DD">
        <w:rPr>
          <w:noProof/>
        </w:rPr>
        <w:t>s</w:t>
      </w:r>
      <w:r w:rsidRPr="05A8F8BB">
        <w:rPr>
          <w:noProof/>
        </w:rPr>
        <w:t xml:space="preserve"> w</w:t>
      </w:r>
      <w:r w:rsidR="008044DD">
        <w:rPr>
          <w:noProof/>
        </w:rPr>
        <w:t>ere</w:t>
      </w:r>
      <w:r w:rsidRPr="05A8F8BB">
        <w:rPr>
          <w:noProof/>
        </w:rPr>
        <w:t xml:space="preserve"> validated using permutation tests.</w:t>
      </w:r>
    </w:p>
    <w:p w14:paraId="4E359EA9" w14:textId="77777777" w:rsidR="009F4718" w:rsidRDefault="009F4718" w:rsidP="003D43B0">
      <w:pPr>
        <w:pStyle w:val="Heading1"/>
      </w:pPr>
      <w:r w:rsidRPr="00965CBB">
        <w:t>Results and Discussion</w:t>
      </w:r>
      <w:r>
        <w:t xml:space="preserve"> </w:t>
      </w:r>
    </w:p>
    <w:p w14:paraId="308DBE15" w14:textId="3CC09405" w:rsidR="00623D18" w:rsidRDefault="00623D18" w:rsidP="00623D18">
      <w:pPr>
        <w:pStyle w:val="Heading2"/>
      </w:pPr>
      <w:r w:rsidRPr="006A406B">
        <w:t xml:space="preserve">Use Case </w:t>
      </w:r>
      <w:r>
        <w:t>1</w:t>
      </w:r>
      <w:r w:rsidRPr="006A406B">
        <w:t>: India</w:t>
      </w:r>
      <w:r>
        <w:t xml:space="preserve"> </w:t>
      </w:r>
    </w:p>
    <w:p w14:paraId="48C1FC7A" w14:textId="286BCCCC" w:rsidR="00623D18" w:rsidRPr="002A55E3" w:rsidRDefault="00623D18" w:rsidP="00623D18">
      <w:pPr>
        <w:ind w:left="720"/>
      </w:pPr>
      <w:r>
        <w:t xml:space="preserve">Basmati rice, known as the ‘queen of fragrance’, is famous for its fragrance and delicate flavor. The aroma is due to the presence of a chemical called 2-acetyl-1-pyrroline, which is 12 times </w:t>
      </w:r>
      <w:r>
        <w:lastRenderedPageBreak/>
        <w:t xml:space="preserve">more abundant in Basmati than any other rice </w:t>
      </w:r>
      <w:r w:rsidRPr="00AC69FB">
        <w:rPr>
          <w:highlight w:val="yellow"/>
        </w:rPr>
        <w:t>[REF</w:t>
      </w:r>
      <w:r w:rsidR="0071490E">
        <w:rPr>
          <w:highlight w:val="yellow"/>
        </w:rPr>
        <w:t xml:space="preserve"> i1</w:t>
      </w:r>
      <w:r w:rsidRPr="00AC69FB">
        <w:rPr>
          <w:highlight w:val="yellow"/>
        </w:rPr>
        <w:t>]</w:t>
      </w:r>
      <w:r>
        <w:t>. Basmati is a healthy ‘</w:t>
      </w:r>
      <w:proofErr w:type="spellStart"/>
      <w:r>
        <w:t>Supergrain</w:t>
      </w:r>
      <w:proofErr w:type="spellEnd"/>
      <w:r>
        <w:t xml:space="preserve">’. It is gluten-free and low in fat. It contains all eight essential amino acids, folic acid, and is very low in sodium and has no cholesterol in its composition. It has a low to medium glycemic index as compared to other non-Basmati rice, meaning that energy is released at a slower, steadier rate leading to a more balanced level of energy </w:t>
      </w:r>
      <w:r w:rsidRPr="00AC69FB">
        <w:rPr>
          <w:highlight w:val="yellow"/>
        </w:rPr>
        <w:t>[REF</w:t>
      </w:r>
      <w:r w:rsidR="0071490E">
        <w:rPr>
          <w:highlight w:val="yellow"/>
        </w:rPr>
        <w:t xml:space="preserve"> i2</w:t>
      </w:r>
      <w:r w:rsidRPr="00AC69FB">
        <w:rPr>
          <w:highlight w:val="yellow"/>
        </w:rPr>
        <w:t>]</w:t>
      </w:r>
      <w:r>
        <w:t>.</w:t>
      </w:r>
    </w:p>
    <w:p w14:paraId="54FFADC9" w14:textId="68ADA9E7" w:rsidR="00623D18" w:rsidRDefault="00623D18" w:rsidP="00623D18">
      <w:pPr>
        <w:ind w:left="720"/>
      </w:pPr>
      <w:r>
        <w:t xml:space="preserve">Basmati is grown only in the foothills of the Himalayan mountain range. This is its Geographical Indication. The major areas of cultivation of basmati rice are in the states of Jammu &amp; Kashmir, Himachal Pradesh, Punjab, Haryana, Delhi, </w:t>
      </w:r>
      <w:proofErr w:type="spellStart"/>
      <w:r>
        <w:t>Uttrakhand</w:t>
      </w:r>
      <w:proofErr w:type="spellEnd"/>
      <w:r>
        <w:t xml:space="preserve"> and western Uttar Pradesh. There are approximately 36 traditional strains of Basmati, with only about 5 to 6 being traded in the open market at any one time </w:t>
      </w:r>
      <w:r w:rsidRPr="00AC69FB">
        <w:rPr>
          <w:highlight w:val="yellow"/>
        </w:rPr>
        <w:t>[REF</w:t>
      </w:r>
      <w:r w:rsidR="0071490E">
        <w:rPr>
          <w:highlight w:val="yellow"/>
        </w:rPr>
        <w:t xml:space="preserve"> i3</w:t>
      </w:r>
      <w:r w:rsidRPr="00AC69FB">
        <w:rPr>
          <w:highlight w:val="yellow"/>
        </w:rPr>
        <w:t>]</w:t>
      </w:r>
      <w:r>
        <w:t xml:space="preserve">. India is the leading exporter of the Basmati rice to the global market. Major export destinations for 2018-19 were Iran, Saudi Arab, Iraq, UAE, and Yemen </w:t>
      </w:r>
      <w:r w:rsidRPr="00AC69FB">
        <w:rPr>
          <w:highlight w:val="yellow"/>
        </w:rPr>
        <w:t>[REF</w:t>
      </w:r>
      <w:r w:rsidR="0071490E">
        <w:rPr>
          <w:highlight w:val="yellow"/>
        </w:rPr>
        <w:t xml:space="preserve"> i4</w:t>
      </w:r>
      <w:r w:rsidRPr="00AC69FB">
        <w:rPr>
          <w:highlight w:val="yellow"/>
        </w:rPr>
        <w:t>]</w:t>
      </w:r>
      <w:r>
        <w:t xml:space="preserve">.  More than 44 million metric </w:t>
      </w:r>
      <w:proofErr w:type="spellStart"/>
      <w:r>
        <w:t>tonnes</w:t>
      </w:r>
      <w:proofErr w:type="spellEnd"/>
      <w:r>
        <w:t xml:space="preserve"> of basmati rice, with an approximate market value of $4.7 billion USD were exported in 2018 </w:t>
      </w:r>
      <w:r w:rsidRPr="00AC69FB">
        <w:rPr>
          <w:highlight w:val="yellow"/>
        </w:rPr>
        <w:t>[REF</w:t>
      </w:r>
      <w:r w:rsidR="0071490E">
        <w:rPr>
          <w:highlight w:val="yellow"/>
        </w:rPr>
        <w:t xml:space="preserve"> i5</w:t>
      </w:r>
      <w:r w:rsidRPr="00AC69FB">
        <w:rPr>
          <w:highlight w:val="yellow"/>
        </w:rPr>
        <w:t>]</w:t>
      </w:r>
      <w:r>
        <w:t xml:space="preserve">. </w:t>
      </w:r>
    </w:p>
    <w:p w14:paraId="6FBACD36" w14:textId="77777777" w:rsidR="00623D18" w:rsidRPr="002A55E3" w:rsidRDefault="00623D18" w:rsidP="00623D18">
      <w:pPr>
        <w:ind w:left="720"/>
      </w:pPr>
      <w:r>
        <w:t xml:space="preserve">Basmati rice, prized for its unique flavor and fragrance, is vulnerable to fraudulent variety claims and substitution fraud.  </w:t>
      </w:r>
      <w:r w:rsidRPr="3B5EB58C">
        <w:rPr>
          <w:rFonts w:ascii="Calibri" w:eastAsia="Calibri" w:hAnsi="Calibri" w:cs="Calibri"/>
        </w:rPr>
        <w:t xml:space="preserve">The main </w:t>
      </w:r>
      <w:r>
        <w:rPr>
          <w:rFonts w:ascii="Calibri" w:eastAsia="Calibri" w:hAnsi="Calibri" w:cs="Calibri"/>
        </w:rPr>
        <w:t>goal</w:t>
      </w:r>
      <w:r w:rsidRPr="3B5EB58C">
        <w:rPr>
          <w:rFonts w:ascii="Calibri" w:eastAsia="Calibri" w:hAnsi="Calibri" w:cs="Calibri"/>
        </w:rPr>
        <w:t xml:space="preserve"> of the Indian rice study was to develop a two-tiered method to identify and protect </w:t>
      </w:r>
      <w:commentRangeStart w:id="123"/>
      <w:r w:rsidRPr="3B5EB58C">
        <w:rPr>
          <w:rFonts w:ascii="Calibri" w:eastAsia="Calibri" w:hAnsi="Calibri" w:cs="Calibri"/>
        </w:rPr>
        <w:t xml:space="preserve">the more expensive </w:t>
      </w:r>
      <w:proofErr w:type="spellStart"/>
      <w:r w:rsidRPr="3B5EB58C">
        <w:rPr>
          <w:rFonts w:ascii="Calibri" w:eastAsia="Calibri" w:hAnsi="Calibri" w:cs="Calibri"/>
        </w:rPr>
        <w:t>Pusa</w:t>
      </w:r>
      <w:proofErr w:type="spellEnd"/>
      <w:r w:rsidRPr="3B5EB58C">
        <w:rPr>
          <w:rFonts w:ascii="Calibri" w:eastAsia="Calibri" w:hAnsi="Calibri" w:cs="Calibri"/>
        </w:rPr>
        <w:t xml:space="preserve"> 1121 and </w:t>
      </w:r>
      <w:proofErr w:type="spellStart"/>
      <w:r w:rsidRPr="3B5EB58C">
        <w:rPr>
          <w:rFonts w:ascii="Calibri" w:eastAsia="Calibri" w:hAnsi="Calibri" w:cs="Calibri"/>
        </w:rPr>
        <w:t>Taraori</w:t>
      </w:r>
      <w:proofErr w:type="spellEnd"/>
      <w:r w:rsidRPr="3B5EB58C">
        <w:rPr>
          <w:rFonts w:ascii="Calibri" w:eastAsia="Calibri" w:hAnsi="Calibri" w:cs="Calibri"/>
        </w:rPr>
        <w:t xml:space="preserve"> </w:t>
      </w:r>
      <w:commentRangeEnd w:id="123"/>
      <w:r>
        <w:rPr>
          <w:rStyle w:val="CommentReference"/>
        </w:rPr>
        <w:commentReference w:id="123"/>
      </w:r>
      <w:r w:rsidRPr="3B5EB58C">
        <w:rPr>
          <w:rFonts w:ascii="Calibri" w:eastAsia="Calibri" w:hAnsi="Calibri" w:cs="Calibri"/>
        </w:rPr>
        <w:t xml:space="preserve">rice varieties; ensuring that they have not been substituted. In total, Green Saffron Ltd provided 1399 samples representing </w:t>
      </w:r>
      <w:commentRangeStart w:id="124"/>
      <w:r w:rsidRPr="3B5EB58C">
        <w:rPr>
          <w:rFonts w:ascii="Calibri" w:eastAsia="Calibri" w:hAnsi="Calibri" w:cs="Calibri"/>
        </w:rPr>
        <w:t xml:space="preserve">7 basmati varieties: </w:t>
      </w:r>
      <w:commentRangeEnd w:id="124"/>
      <w:r>
        <w:rPr>
          <w:rStyle w:val="CommentReference"/>
        </w:rPr>
        <w:commentReference w:id="124"/>
      </w:r>
      <w:proofErr w:type="spellStart"/>
      <w:r w:rsidRPr="3B5EB58C">
        <w:rPr>
          <w:rFonts w:ascii="Calibri" w:eastAsia="Calibri" w:hAnsi="Calibri" w:cs="Calibri"/>
        </w:rPr>
        <w:t>Pusa</w:t>
      </w:r>
      <w:proofErr w:type="spellEnd"/>
      <w:r w:rsidRPr="3B5EB58C">
        <w:rPr>
          <w:rFonts w:ascii="Calibri" w:eastAsia="Calibri" w:hAnsi="Calibri" w:cs="Calibri"/>
        </w:rPr>
        <w:t xml:space="preserve"> 1121 </w:t>
      </w:r>
      <w:r w:rsidRPr="007C6873">
        <w:t>(n=</w:t>
      </w:r>
      <w:r w:rsidRPr="007C6873">
        <w:rPr>
          <w:rFonts w:ascii="Calibri" w:eastAsia="Calibri" w:hAnsi="Calibri" w:cs="Calibri"/>
        </w:rPr>
        <w:t xml:space="preserve"> 250</w:t>
      </w:r>
      <w:r w:rsidRPr="007C6873">
        <w:t>)</w:t>
      </w:r>
      <w:r w:rsidRPr="007C6873">
        <w:rPr>
          <w:rFonts w:ascii="Calibri" w:eastAsia="Calibri" w:hAnsi="Calibri" w:cs="Calibri"/>
        </w:rPr>
        <w:t xml:space="preserve">; </w:t>
      </w:r>
      <w:proofErr w:type="spellStart"/>
      <w:r w:rsidRPr="007C6873">
        <w:rPr>
          <w:rFonts w:ascii="Calibri" w:eastAsia="Calibri" w:hAnsi="Calibri" w:cs="Calibri"/>
        </w:rPr>
        <w:t>Pusa</w:t>
      </w:r>
      <w:proofErr w:type="spellEnd"/>
      <w:r w:rsidRPr="007C6873">
        <w:rPr>
          <w:rFonts w:ascii="Calibri" w:eastAsia="Calibri" w:hAnsi="Calibri" w:cs="Calibri"/>
        </w:rPr>
        <w:t xml:space="preserve"> 1509 </w:t>
      </w:r>
      <w:r w:rsidRPr="007C6873">
        <w:t>(n=149);</w:t>
      </w:r>
      <w:r w:rsidRPr="007C6873">
        <w:rPr>
          <w:rFonts w:ascii="Calibri" w:eastAsia="Calibri" w:hAnsi="Calibri" w:cs="Calibri"/>
        </w:rPr>
        <w:t xml:space="preserve"> Sugandha </w:t>
      </w:r>
      <w:r w:rsidRPr="007C6873">
        <w:t>(n=250);</w:t>
      </w:r>
      <w:r w:rsidRPr="007C6873">
        <w:rPr>
          <w:rFonts w:ascii="Calibri" w:eastAsia="Calibri" w:hAnsi="Calibri" w:cs="Calibri"/>
        </w:rPr>
        <w:t xml:space="preserve"> </w:t>
      </w:r>
      <w:proofErr w:type="spellStart"/>
      <w:r w:rsidRPr="007C6873">
        <w:rPr>
          <w:rFonts w:ascii="Calibri" w:eastAsia="Calibri" w:hAnsi="Calibri" w:cs="Calibri"/>
        </w:rPr>
        <w:t>Taraori</w:t>
      </w:r>
      <w:proofErr w:type="spellEnd"/>
      <w:r w:rsidRPr="007C6873">
        <w:rPr>
          <w:rFonts w:ascii="Calibri" w:eastAsia="Calibri" w:hAnsi="Calibri" w:cs="Calibri"/>
        </w:rPr>
        <w:t xml:space="preserve"> </w:t>
      </w:r>
      <w:r w:rsidRPr="007C6873">
        <w:t>(n=150);</w:t>
      </w:r>
      <w:r w:rsidRPr="007C6873">
        <w:rPr>
          <w:rFonts w:ascii="Calibri" w:eastAsia="Calibri" w:hAnsi="Calibri" w:cs="Calibri"/>
        </w:rPr>
        <w:t xml:space="preserve"> Shabnam </w:t>
      </w:r>
      <w:r w:rsidRPr="007C6873">
        <w:t>(n=250);</w:t>
      </w:r>
      <w:r w:rsidRPr="007C6873">
        <w:rPr>
          <w:rFonts w:ascii="Calibri" w:eastAsia="Calibri" w:hAnsi="Calibri" w:cs="Calibri"/>
        </w:rPr>
        <w:t xml:space="preserve"> Duplicate basmati </w:t>
      </w:r>
      <w:r w:rsidRPr="007C6873">
        <w:t xml:space="preserve">(n=200); </w:t>
      </w:r>
      <w:r w:rsidRPr="007C6873">
        <w:rPr>
          <w:rFonts w:ascii="Calibri" w:eastAsia="Calibri" w:hAnsi="Calibri" w:cs="Calibri"/>
        </w:rPr>
        <w:t xml:space="preserve">and </w:t>
      </w:r>
      <w:proofErr w:type="spellStart"/>
      <w:r w:rsidRPr="007C6873">
        <w:rPr>
          <w:rFonts w:ascii="Calibri" w:eastAsia="Calibri" w:hAnsi="Calibri" w:cs="Calibri"/>
        </w:rPr>
        <w:t>Sharbati</w:t>
      </w:r>
      <w:proofErr w:type="spellEnd"/>
      <w:r w:rsidRPr="007C6873">
        <w:rPr>
          <w:rFonts w:ascii="Calibri" w:eastAsia="Calibri" w:hAnsi="Calibri" w:cs="Calibri"/>
        </w:rPr>
        <w:t xml:space="preserve"> </w:t>
      </w:r>
      <w:r w:rsidRPr="007C6873">
        <w:t>(n=150)</w:t>
      </w:r>
      <w:r w:rsidRPr="007C6873">
        <w:rPr>
          <w:rFonts w:ascii="Calibri" w:eastAsia="Calibri" w:hAnsi="Calibri" w:cs="Calibri"/>
        </w:rPr>
        <w:t xml:space="preserve">). </w:t>
      </w:r>
      <w:proofErr w:type="spellStart"/>
      <w:r w:rsidRPr="007C6873">
        <w:rPr>
          <w:rFonts w:ascii="Calibri" w:eastAsia="Calibri" w:hAnsi="Calibri" w:cs="Calibri"/>
        </w:rPr>
        <w:t>Pusa</w:t>
      </w:r>
      <w:proofErr w:type="spellEnd"/>
      <w:r w:rsidRPr="3B5EB58C">
        <w:rPr>
          <w:rFonts w:ascii="Calibri" w:eastAsia="Calibri" w:hAnsi="Calibri" w:cs="Calibri"/>
        </w:rPr>
        <w:t xml:space="preserve"> 1509 and Sugandha are considered potential adulterants of </w:t>
      </w:r>
      <w:proofErr w:type="spellStart"/>
      <w:r w:rsidRPr="3B5EB58C">
        <w:rPr>
          <w:rFonts w:ascii="Calibri" w:eastAsia="Calibri" w:hAnsi="Calibri" w:cs="Calibri"/>
        </w:rPr>
        <w:t>Pusa</w:t>
      </w:r>
      <w:proofErr w:type="spellEnd"/>
      <w:r w:rsidRPr="3B5EB58C">
        <w:rPr>
          <w:rFonts w:ascii="Calibri" w:eastAsia="Calibri" w:hAnsi="Calibri" w:cs="Calibri"/>
        </w:rPr>
        <w:t xml:space="preserve"> 1121. Whilst Shabnam, Duplicate </w:t>
      </w:r>
      <w:r>
        <w:rPr>
          <w:rFonts w:ascii="Calibri" w:eastAsia="Calibri" w:hAnsi="Calibri" w:cs="Calibri"/>
        </w:rPr>
        <w:t>B</w:t>
      </w:r>
      <w:r w:rsidRPr="3B5EB58C">
        <w:rPr>
          <w:rFonts w:ascii="Calibri" w:eastAsia="Calibri" w:hAnsi="Calibri" w:cs="Calibri"/>
        </w:rPr>
        <w:t xml:space="preserve">asmati and </w:t>
      </w:r>
      <w:proofErr w:type="spellStart"/>
      <w:r w:rsidRPr="3B5EB58C">
        <w:rPr>
          <w:rFonts w:ascii="Calibri" w:eastAsia="Calibri" w:hAnsi="Calibri" w:cs="Calibri"/>
        </w:rPr>
        <w:t>Sharbati</w:t>
      </w:r>
      <w:proofErr w:type="spellEnd"/>
      <w:r w:rsidRPr="3B5EB58C">
        <w:rPr>
          <w:rFonts w:ascii="Calibri" w:eastAsia="Calibri" w:hAnsi="Calibri" w:cs="Calibri"/>
        </w:rPr>
        <w:t xml:space="preserve"> are considered potential adulterants of </w:t>
      </w:r>
      <w:proofErr w:type="spellStart"/>
      <w:r w:rsidRPr="3B5EB58C">
        <w:rPr>
          <w:rFonts w:ascii="Calibri" w:eastAsia="Calibri" w:hAnsi="Calibri" w:cs="Calibri"/>
        </w:rPr>
        <w:t>Taraori</w:t>
      </w:r>
      <w:proofErr w:type="spellEnd"/>
      <w:r w:rsidRPr="3B5EB58C">
        <w:rPr>
          <w:rFonts w:ascii="Calibri" w:eastAsia="Calibri" w:hAnsi="Calibri" w:cs="Calibri"/>
        </w:rPr>
        <w:t>.</w:t>
      </w:r>
    </w:p>
    <w:p w14:paraId="6C5F7E9C" w14:textId="77777777" w:rsidR="00623D18" w:rsidRDefault="00623D18" w:rsidP="00623D18">
      <w:pPr>
        <w:pStyle w:val="Heading3"/>
      </w:pPr>
      <w:r>
        <w:t>Handheld NIR</w:t>
      </w:r>
    </w:p>
    <w:p w14:paraId="26891964" w14:textId="77777777" w:rsidR="00623D18" w:rsidRDefault="00623D18" w:rsidP="00623D18">
      <w:pPr>
        <w:ind w:left="720"/>
      </w:pPr>
      <w:r w:rsidRPr="3B5EB58C">
        <w:rPr>
          <w:rFonts w:ascii="Calibri" w:eastAsia="Calibri" w:hAnsi="Calibri" w:cs="Calibri"/>
        </w:rPr>
        <w:t xml:space="preserve">Samples were scanned using the </w:t>
      </w:r>
      <w:proofErr w:type="spellStart"/>
      <w:r w:rsidRPr="3B5EB58C">
        <w:rPr>
          <w:rFonts w:ascii="Calibri" w:eastAsia="Calibri" w:hAnsi="Calibri" w:cs="Calibri"/>
        </w:rPr>
        <w:t>SCiO</w:t>
      </w:r>
      <w:proofErr w:type="spellEnd"/>
      <w:r w:rsidRPr="3B5EB58C">
        <w:rPr>
          <w:rFonts w:ascii="Calibri" w:eastAsia="Calibri" w:hAnsi="Calibri" w:cs="Calibri"/>
        </w:rPr>
        <w:t xml:space="preserve"> instrument. Sample data was divided into a Reference set </w:t>
      </w:r>
      <w:r w:rsidRPr="007C6873">
        <w:rPr>
          <w:rFonts w:ascii="Calibri" w:eastAsia="Calibri" w:hAnsi="Calibri" w:cs="Calibri"/>
        </w:rPr>
        <w:t>(n= 934), to build the models, and a Validation set (n=465)</w:t>
      </w:r>
      <w:r w:rsidRPr="3B5EB58C">
        <w:rPr>
          <w:rFonts w:ascii="Calibri" w:eastAsia="Calibri" w:hAnsi="Calibri" w:cs="Calibri"/>
        </w:rPr>
        <w:t xml:space="preserve"> to test the models. Chemometric models were developed using SIMCA 15 to differentiate the varieties. </w:t>
      </w:r>
    </w:p>
    <w:p w14:paraId="749FC866" w14:textId="61B028A0" w:rsidR="00623D18" w:rsidRDefault="00623D18" w:rsidP="00623D18">
      <w:pPr>
        <w:ind w:left="720"/>
        <w:rPr>
          <w:rFonts w:ascii="Calibri" w:eastAsia="Calibri" w:hAnsi="Calibri" w:cs="Calibri"/>
        </w:rPr>
      </w:pPr>
      <w:r>
        <w:rPr>
          <w:rFonts w:ascii="Calibri" w:eastAsia="Calibri" w:hAnsi="Calibri" w:cs="Calibri"/>
        </w:rPr>
        <w:t xml:space="preserve">Multiple pre-processing techniques were applied to spectral data before multiclass </w:t>
      </w:r>
      <w:r w:rsidRPr="4B36E594">
        <w:rPr>
          <w:rFonts w:ascii="Calibri" w:eastAsia="Calibri" w:hAnsi="Calibri" w:cs="Calibri"/>
        </w:rPr>
        <w:t xml:space="preserve">models containing </w:t>
      </w:r>
      <w:proofErr w:type="spellStart"/>
      <w:r>
        <w:rPr>
          <w:rFonts w:ascii="Calibri" w:eastAsia="Calibri" w:hAnsi="Calibri" w:cs="Calibri"/>
        </w:rPr>
        <w:t>Pusa</w:t>
      </w:r>
      <w:proofErr w:type="spellEnd"/>
      <w:r>
        <w:rPr>
          <w:rFonts w:ascii="Calibri" w:eastAsia="Calibri" w:hAnsi="Calibri" w:cs="Calibri"/>
        </w:rPr>
        <w:t xml:space="preserve"> </w:t>
      </w:r>
      <w:r w:rsidRPr="4B36E594">
        <w:rPr>
          <w:rFonts w:ascii="Calibri" w:eastAsia="Calibri" w:hAnsi="Calibri" w:cs="Calibri"/>
        </w:rPr>
        <w:t>1121 and its adulterants</w:t>
      </w:r>
      <w:r>
        <w:rPr>
          <w:rFonts w:ascii="Calibri" w:eastAsia="Calibri" w:hAnsi="Calibri" w:cs="Calibri"/>
        </w:rPr>
        <w:t xml:space="preserve"> were built alongside m</w:t>
      </w:r>
      <w:r w:rsidRPr="4B36E594">
        <w:rPr>
          <w:rFonts w:ascii="Calibri" w:eastAsia="Calibri" w:hAnsi="Calibri" w:cs="Calibri"/>
        </w:rPr>
        <w:t>odels</w:t>
      </w:r>
      <w:r>
        <w:rPr>
          <w:rFonts w:ascii="Calibri" w:eastAsia="Calibri" w:hAnsi="Calibri" w:cs="Calibri"/>
        </w:rPr>
        <w:t xml:space="preserve"> for </w:t>
      </w:r>
      <w:proofErr w:type="spellStart"/>
      <w:r w:rsidRPr="4B36E594">
        <w:rPr>
          <w:rFonts w:ascii="Calibri" w:eastAsia="Calibri" w:hAnsi="Calibri" w:cs="Calibri"/>
        </w:rPr>
        <w:t>Taraori</w:t>
      </w:r>
      <w:proofErr w:type="spellEnd"/>
      <w:r w:rsidRPr="4B36E594">
        <w:rPr>
          <w:rFonts w:ascii="Calibri" w:eastAsia="Calibri" w:hAnsi="Calibri" w:cs="Calibri"/>
        </w:rPr>
        <w:t xml:space="preserve"> and its adulterants. </w:t>
      </w:r>
      <w:r>
        <w:rPr>
          <w:rFonts w:ascii="Calibri" w:eastAsia="Calibri" w:hAnsi="Calibri" w:cs="Calibri"/>
        </w:rPr>
        <w:t xml:space="preserve">In total, </w:t>
      </w:r>
      <w:r w:rsidRPr="007C6873">
        <w:rPr>
          <w:rFonts w:ascii="Calibri" w:eastAsia="Calibri" w:hAnsi="Calibri" w:cs="Calibri"/>
        </w:rPr>
        <w:t>more than 18 multiclass</w:t>
      </w:r>
      <w:r>
        <w:rPr>
          <w:rFonts w:ascii="Calibri" w:eastAsia="Calibri" w:hAnsi="Calibri" w:cs="Calibri"/>
        </w:rPr>
        <w:t xml:space="preserve"> models were generated and tested using the </w:t>
      </w:r>
      <w:r w:rsidR="0084663A">
        <w:rPr>
          <w:rFonts w:ascii="Calibri" w:eastAsia="Calibri" w:hAnsi="Calibri" w:cs="Calibri"/>
        </w:rPr>
        <w:t>V</w:t>
      </w:r>
      <w:r>
        <w:rPr>
          <w:rFonts w:ascii="Calibri" w:eastAsia="Calibri" w:hAnsi="Calibri" w:cs="Calibri"/>
        </w:rPr>
        <w:t xml:space="preserve">alidation set. The best models for </w:t>
      </w:r>
      <w:proofErr w:type="spellStart"/>
      <w:r>
        <w:rPr>
          <w:rFonts w:ascii="Calibri" w:eastAsia="Calibri" w:hAnsi="Calibri" w:cs="Calibri"/>
        </w:rPr>
        <w:t>Pusa</w:t>
      </w:r>
      <w:proofErr w:type="spellEnd"/>
      <w:r>
        <w:rPr>
          <w:rFonts w:ascii="Calibri" w:eastAsia="Calibri" w:hAnsi="Calibri" w:cs="Calibri"/>
        </w:rPr>
        <w:t xml:space="preserve"> 1121 and </w:t>
      </w:r>
      <w:proofErr w:type="spellStart"/>
      <w:r>
        <w:rPr>
          <w:rFonts w:ascii="Calibri" w:eastAsia="Calibri" w:hAnsi="Calibri" w:cs="Calibri"/>
        </w:rPr>
        <w:t>Taraori</w:t>
      </w:r>
      <w:proofErr w:type="spellEnd"/>
      <w:r w:rsidR="0084663A">
        <w:rPr>
          <w:rFonts w:ascii="Calibri" w:eastAsia="Calibri" w:hAnsi="Calibri" w:cs="Calibri"/>
        </w:rPr>
        <w:t>, based on the number of correctly identified samples in the Validation set,</w:t>
      </w:r>
      <w:r>
        <w:rPr>
          <w:rFonts w:ascii="Calibri" w:eastAsia="Calibri" w:hAnsi="Calibri" w:cs="Calibri"/>
        </w:rPr>
        <w:t xml:space="preserve"> are presented in </w:t>
      </w:r>
      <w:r w:rsidRPr="3B5EB58C">
        <w:fldChar w:fldCharType="begin"/>
      </w:r>
      <w:r>
        <w:rPr>
          <w:rFonts w:ascii="Calibri" w:eastAsia="Calibri" w:hAnsi="Calibri" w:cs="Calibri"/>
        </w:rPr>
        <w:instrText xml:space="preserve"> REF _Ref31098933 \h </w:instrText>
      </w:r>
      <w:r w:rsidRPr="3B5EB58C">
        <w:rPr>
          <w:rFonts w:ascii="Calibri" w:eastAsia="Calibri" w:hAnsi="Calibri" w:cs="Calibri"/>
        </w:rPr>
        <w:fldChar w:fldCharType="separate"/>
      </w:r>
      <w:r w:rsidR="007A2AB2">
        <w:t xml:space="preserve">Figure </w:t>
      </w:r>
      <w:r w:rsidR="007A2AB2">
        <w:rPr>
          <w:noProof/>
        </w:rPr>
        <w:t>1</w:t>
      </w:r>
      <w:r w:rsidRPr="3B5EB58C">
        <w:fldChar w:fldCharType="end"/>
      </w:r>
      <w:r>
        <w:rPr>
          <w:rFonts w:ascii="Calibri" w:eastAsia="Calibri" w:hAnsi="Calibri" w:cs="Calibri"/>
        </w:rPr>
        <w:t xml:space="preserve">a and </w:t>
      </w:r>
      <w:r w:rsidRPr="3B5EB58C">
        <w:fldChar w:fldCharType="begin"/>
      </w:r>
      <w:r>
        <w:rPr>
          <w:rFonts w:ascii="Calibri" w:eastAsia="Calibri" w:hAnsi="Calibri" w:cs="Calibri"/>
        </w:rPr>
        <w:instrText xml:space="preserve"> REF _Ref31098933 \h </w:instrText>
      </w:r>
      <w:r w:rsidRPr="3B5EB58C">
        <w:rPr>
          <w:rFonts w:ascii="Calibri" w:eastAsia="Calibri" w:hAnsi="Calibri" w:cs="Calibri"/>
        </w:rPr>
        <w:fldChar w:fldCharType="separate"/>
      </w:r>
      <w:r w:rsidR="007A2AB2">
        <w:t xml:space="preserve">Figure </w:t>
      </w:r>
      <w:r w:rsidR="007A2AB2">
        <w:rPr>
          <w:noProof/>
        </w:rPr>
        <w:t>1</w:t>
      </w:r>
      <w:r w:rsidRPr="3B5EB58C">
        <w:fldChar w:fldCharType="end"/>
      </w:r>
      <w:r>
        <w:rPr>
          <w:rFonts w:ascii="Calibri" w:eastAsia="Calibri" w:hAnsi="Calibri" w:cs="Calibri"/>
        </w:rPr>
        <w:t xml:space="preserve">b respectively. Spectral data that had undergone </w:t>
      </w:r>
      <w:r w:rsidRPr="4B36E594">
        <w:rPr>
          <w:rFonts w:ascii="Calibri" w:eastAsia="Calibri" w:hAnsi="Calibri" w:cs="Calibri"/>
        </w:rPr>
        <w:t xml:space="preserve">Standard Normal Variate (SNV), </w:t>
      </w:r>
      <w:r>
        <w:rPr>
          <w:rFonts w:ascii="Calibri" w:eastAsia="Calibri" w:hAnsi="Calibri" w:cs="Calibri"/>
        </w:rPr>
        <w:t>f</w:t>
      </w:r>
      <w:r w:rsidRPr="4B36E594">
        <w:rPr>
          <w:rFonts w:ascii="Calibri" w:eastAsia="Calibri" w:hAnsi="Calibri" w:cs="Calibri"/>
        </w:rPr>
        <w:t xml:space="preserve">irst derivative and </w:t>
      </w:r>
      <w:proofErr w:type="spellStart"/>
      <w:r w:rsidRPr="4B36E594">
        <w:rPr>
          <w:rFonts w:ascii="Calibri" w:eastAsia="Calibri" w:hAnsi="Calibri" w:cs="Calibri"/>
        </w:rPr>
        <w:t>Savitzky-Golay</w:t>
      </w:r>
      <w:proofErr w:type="spellEnd"/>
      <w:r w:rsidRPr="4B36E594">
        <w:rPr>
          <w:rFonts w:ascii="Calibri" w:eastAsia="Calibri" w:hAnsi="Calibri" w:cs="Calibri"/>
        </w:rPr>
        <w:t xml:space="preserve"> (SG)</w:t>
      </w:r>
      <w:r>
        <w:rPr>
          <w:rFonts w:ascii="Calibri" w:eastAsia="Calibri" w:hAnsi="Calibri" w:cs="Calibri"/>
        </w:rPr>
        <w:t xml:space="preserve"> smoothing</w:t>
      </w:r>
      <w:r w:rsidRPr="4B36E594">
        <w:rPr>
          <w:rFonts w:ascii="Calibri" w:eastAsia="Calibri" w:hAnsi="Calibri" w:cs="Calibri"/>
        </w:rPr>
        <w:t xml:space="preserve"> pre-processing </w:t>
      </w:r>
      <w:r w:rsidR="00AE0425">
        <w:rPr>
          <w:rFonts w:ascii="Calibri" w:eastAsia="Calibri" w:hAnsi="Calibri" w:cs="Calibri"/>
        </w:rPr>
        <w:t xml:space="preserve">followed by model building using Orthogonal Partial Least Squares-Discriminant Analysis  (OPLS-DA) </w:t>
      </w:r>
      <w:r w:rsidRPr="4B36E594">
        <w:rPr>
          <w:rFonts w:ascii="Calibri" w:eastAsia="Calibri" w:hAnsi="Calibri" w:cs="Calibri"/>
        </w:rPr>
        <w:t xml:space="preserve">were found to produce the best </w:t>
      </w:r>
      <w:r>
        <w:rPr>
          <w:rFonts w:ascii="Calibri" w:eastAsia="Calibri" w:hAnsi="Calibri" w:cs="Calibri"/>
        </w:rPr>
        <w:t xml:space="preserve">multi-class </w:t>
      </w:r>
      <w:r w:rsidRPr="4B36E594">
        <w:rPr>
          <w:rFonts w:ascii="Calibri" w:eastAsia="Calibri" w:hAnsi="Calibri" w:cs="Calibri"/>
        </w:rPr>
        <w:t>models</w:t>
      </w:r>
      <w:r>
        <w:rPr>
          <w:rFonts w:ascii="Calibri" w:eastAsia="Calibri" w:hAnsi="Calibri" w:cs="Calibri"/>
        </w:rPr>
        <w:t xml:space="preserve"> in terms of predicted results for the Validation set</w:t>
      </w:r>
      <w:r w:rsidRPr="4B36E594">
        <w:rPr>
          <w:rFonts w:ascii="Calibri" w:eastAsia="Calibri" w:hAnsi="Calibri" w:cs="Calibri"/>
        </w:rPr>
        <w:t xml:space="preserve">. i.e. none of the adulterants were misclassified as </w:t>
      </w:r>
      <w:proofErr w:type="spellStart"/>
      <w:r>
        <w:rPr>
          <w:rFonts w:ascii="Calibri" w:eastAsia="Calibri" w:hAnsi="Calibri" w:cs="Calibri"/>
        </w:rPr>
        <w:t>Pusa</w:t>
      </w:r>
      <w:proofErr w:type="spellEnd"/>
      <w:r>
        <w:rPr>
          <w:rFonts w:ascii="Calibri" w:eastAsia="Calibri" w:hAnsi="Calibri" w:cs="Calibri"/>
        </w:rPr>
        <w:t xml:space="preserve"> </w:t>
      </w:r>
      <w:r w:rsidRPr="4B36E594">
        <w:rPr>
          <w:rFonts w:ascii="Calibri" w:eastAsia="Calibri" w:hAnsi="Calibri" w:cs="Calibri"/>
        </w:rPr>
        <w:t xml:space="preserve">1121 and only 2 out 50 </w:t>
      </w:r>
      <w:proofErr w:type="spellStart"/>
      <w:r w:rsidRPr="4B36E594">
        <w:rPr>
          <w:rFonts w:ascii="Calibri" w:eastAsia="Calibri" w:hAnsi="Calibri" w:cs="Calibri"/>
        </w:rPr>
        <w:t>Sharbati</w:t>
      </w:r>
      <w:proofErr w:type="spellEnd"/>
      <w:r w:rsidRPr="4B36E594">
        <w:rPr>
          <w:rFonts w:ascii="Calibri" w:eastAsia="Calibri" w:hAnsi="Calibri" w:cs="Calibri"/>
        </w:rPr>
        <w:t xml:space="preserve"> samples were misclassified as </w:t>
      </w:r>
      <w:proofErr w:type="spellStart"/>
      <w:r w:rsidRPr="4B36E594">
        <w:rPr>
          <w:rFonts w:ascii="Calibri" w:eastAsia="Calibri" w:hAnsi="Calibri" w:cs="Calibri"/>
        </w:rPr>
        <w:t>Taraori</w:t>
      </w:r>
      <w:proofErr w:type="spellEnd"/>
      <w:r>
        <w:rPr>
          <w:rFonts w:ascii="Calibri" w:eastAsia="Calibri" w:hAnsi="Calibri" w:cs="Calibri"/>
        </w:rPr>
        <w:t>. P</w:t>
      </w:r>
      <w:r w:rsidRPr="4B36E594">
        <w:rPr>
          <w:rFonts w:ascii="Calibri" w:eastAsia="Calibri" w:hAnsi="Calibri" w:cs="Calibri"/>
        </w:rPr>
        <w:t>erformance improved when binary models</w:t>
      </w:r>
      <w:r>
        <w:rPr>
          <w:rFonts w:ascii="Calibri" w:eastAsia="Calibri" w:hAnsi="Calibri" w:cs="Calibri"/>
        </w:rPr>
        <w:t xml:space="preserve"> were used </w:t>
      </w:r>
      <w:proofErr w:type="spellStart"/>
      <w:r>
        <w:rPr>
          <w:rFonts w:ascii="Calibri" w:eastAsia="Calibri" w:hAnsi="Calibri" w:cs="Calibri"/>
        </w:rPr>
        <w:t>eg</w:t>
      </w:r>
      <w:proofErr w:type="spellEnd"/>
      <w:r>
        <w:rPr>
          <w:rFonts w:ascii="Calibri" w:eastAsia="Calibri" w:hAnsi="Calibri" w:cs="Calibri"/>
        </w:rPr>
        <w:t xml:space="preserve"> </w:t>
      </w:r>
      <w:proofErr w:type="spellStart"/>
      <w:r>
        <w:rPr>
          <w:rFonts w:ascii="Calibri" w:eastAsia="Calibri" w:hAnsi="Calibri" w:cs="Calibri"/>
        </w:rPr>
        <w:t>Pusa</w:t>
      </w:r>
      <w:proofErr w:type="spellEnd"/>
      <w:r>
        <w:rPr>
          <w:rFonts w:ascii="Calibri" w:eastAsia="Calibri" w:hAnsi="Calibri" w:cs="Calibri"/>
        </w:rPr>
        <w:t xml:space="preserve"> 1121 </w:t>
      </w:r>
      <w:proofErr w:type="spellStart"/>
      <w:r>
        <w:rPr>
          <w:rFonts w:ascii="Calibri" w:eastAsia="Calibri" w:hAnsi="Calibri" w:cs="Calibri"/>
        </w:rPr>
        <w:t>vrs</w:t>
      </w:r>
      <w:proofErr w:type="spellEnd"/>
      <w:r>
        <w:rPr>
          <w:rFonts w:ascii="Calibri" w:eastAsia="Calibri" w:hAnsi="Calibri" w:cs="Calibri"/>
        </w:rPr>
        <w:t xml:space="preserve"> adulterants, </w:t>
      </w:r>
      <w:r w:rsidRPr="3B5EB58C">
        <w:fldChar w:fldCharType="begin"/>
      </w:r>
      <w:r>
        <w:rPr>
          <w:rFonts w:ascii="Calibri" w:eastAsia="Calibri" w:hAnsi="Calibri" w:cs="Calibri"/>
        </w:rPr>
        <w:instrText xml:space="preserve"> REF _Ref31098933 \h </w:instrText>
      </w:r>
      <w:r w:rsidRPr="3B5EB58C">
        <w:rPr>
          <w:rFonts w:ascii="Calibri" w:eastAsia="Calibri" w:hAnsi="Calibri" w:cs="Calibri"/>
        </w:rPr>
        <w:fldChar w:fldCharType="separate"/>
      </w:r>
      <w:r w:rsidR="007A2AB2">
        <w:t xml:space="preserve">Figure </w:t>
      </w:r>
      <w:r w:rsidR="007A2AB2">
        <w:rPr>
          <w:noProof/>
        </w:rPr>
        <w:t>1</w:t>
      </w:r>
      <w:r w:rsidRPr="3B5EB58C">
        <w:fldChar w:fldCharType="end"/>
      </w:r>
      <w:r>
        <w:rPr>
          <w:rFonts w:ascii="Calibri" w:eastAsia="Calibri" w:hAnsi="Calibri" w:cs="Calibri"/>
        </w:rPr>
        <w:t xml:space="preserve">c, and </w:t>
      </w:r>
      <w:proofErr w:type="spellStart"/>
      <w:r>
        <w:rPr>
          <w:rFonts w:ascii="Calibri" w:eastAsia="Calibri" w:hAnsi="Calibri" w:cs="Calibri"/>
        </w:rPr>
        <w:t>Taraori</w:t>
      </w:r>
      <w:proofErr w:type="spellEnd"/>
      <w:r>
        <w:rPr>
          <w:rFonts w:ascii="Calibri" w:eastAsia="Calibri" w:hAnsi="Calibri" w:cs="Calibri"/>
        </w:rPr>
        <w:t xml:space="preserve"> </w:t>
      </w:r>
      <w:proofErr w:type="spellStart"/>
      <w:r>
        <w:rPr>
          <w:rFonts w:ascii="Calibri" w:eastAsia="Calibri" w:hAnsi="Calibri" w:cs="Calibri"/>
        </w:rPr>
        <w:t>vrs</w:t>
      </w:r>
      <w:proofErr w:type="spellEnd"/>
      <w:r>
        <w:rPr>
          <w:rFonts w:ascii="Calibri" w:eastAsia="Calibri" w:hAnsi="Calibri" w:cs="Calibri"/>
        </w:rPr>
        <w:t xml:space="preserve"> adulterants, </w:t>
      </w:r>
      <w:r w:rsidRPr="3B5EB58C">
        <w:fldChar w:fldCharType="begin"/>
      </w:r>
      <w:r>
        <w:rPr>
          <w:rFonts w:ascii="Calibri" w:eastAsia="Calibri" w:hAnsi="Calibri" w:cs="Calibri"/>
        </w:rPr>
        <w:instrText xml:space="preserve"> REF _Ref31098933 \h </w:instrText>
      </w:r>
      <w:r w:rsidRPr="3B5EB58C">
        <w:rPr>
          <w:rFonts w:ascii="Calibri" w:eastAsia="Calibri" w:hAnsi="Calibri" w:cs="Calibri"/>
        </w:rPr>
        <w:fldChar w:fldCharType="separate"/>
      </w:r>
      <w:r w:rsidR="007A2AB2">
        <w:t xml:space="preserve">Figure </w:t>
      </w:r>
      <w:r w:rsidR="007A2AB2">
        <w:rPr>
          <w:noProof/>
        </w:rPr>
        <w:t>1</w:t>
      </w:r>
      <w:r w:rsidRPr="3B5EB58C">
        <w:fldChar w:fldCharType="end"/>
      </w:r>
      <w:r>
        <w:rPr>
          <w:rFonts w:ascii="Calibri" w:eastAsia="Calibri" w:hAnsi="Calibri" w:cs="Calibri"/>
        </w:rPr>
        <w:t>d</w:t>
      </w:r>
      <w:r w:rsidRPr="4B36E594">
        <w:rPr>
          <w:rFonts w:ascii="Calibri" w:eastAsia="Calibri" w:hAnsi="Calibri" w:cs="Calibri"/>
        </w:rPr>
        <w:t xml:space="preserve">. </w:t>
      </w:r>
      <w:r>
        <w:rPr>
          <w:rFonts w:ascii="Calibri" w:eastAsia="Calibri" w:hAnsi="Calibri" w:cs="Calibri"/>
        </w:rPr>
        <w:t xml:space="preserve">There </w:t>
      </w:r>
      <w:r w:rsidRPr="4B36E594">
        <w:rPr>
          <w:rFonts w:ascii="Calibri" w:eastAsia="Calibri" w:hAnsi="Calibri" w:cs="Calibri"/>
        </w:rPr>
        <w:t>was no misclassification of the adulterants when the binary models were tested.</w:t>
      </w:r>
    </w:p>
    <w:p w14:paraId="30D7DE4D" w14:textId="320F596A" w:rsidR="00623D18" w:rsidRPr="007A2A82" w:rsidRDefault="00623D18" w:rsidP="00623D18">
      <w:pPr>
        <w:ind w:left="720"/>
        <w:rPr>
          <w:rFonts w:ascii="Calibri" w:eastAsia="Calibri" w:hAnsi="Calibri" w:cs="Calibri"/>
        </w:rPr>
      </w:pPr>
      <w:r w:rsidRPr="4B36E594">
        <w:rPr>
          <w:rFonts w:ascii="Calibri" w:eastAsia="Calibri" w:hAnsi="Calibri" w:cs="Calibri"/>
        </w:rPr>
        <w:t xml:space="preserve">This demonstrates that </w:t>
      </w:r>
      <w:r>
        <w:rPr>
          <w:rFonts w:ascii="Calibri" w:eastAsia="Calibri" w:hAnsi="Calibri" w:cs="Calibri"/>
        </w:rPr>
        <w:t xml:space="preserve">both </w:t>
      </w:r>
      <w:r w:rsidRPr="4B36E594">
        <w:rPr>
          <w:rFonts w:ascii="Calibri" w:eastAsia="Calibri" w:hAnsi="Calibri" w:cs="Calibri"/>
        </w:rPr>
        <w:t xml:space="preserve">multiclass </w:t>
      </w:r>
      <w:r>
        <w:rPr>
          <w:rFonts w:ascii="Calibri" w:eastAsia="Calibri" w:hAnsi="Calibri" w:cs="Calibri"/>
        </w:rPr>
        <w:t xml:space="preserve">and binary </w:t>
      </w:r>
      <w:r w:rsidRPr="4B36E594">
        <w:rPr>
          <w:rFonts w:ascii="Calibri" w:eastAsia="Calibri" w:hAnsi="Calibri" w:cs="Calibri"/>
        </w:rPr>
        <w:t>model</w:t>
      </w:r>
      <w:r>
        <w:rPr>
          <w:rFonts w:ascii="Calibri" w:eastAsia="Calibri" w:hAnsi="Calibri" w:cs="Calibri"/>
        </w:rPr>
        <w:t>s</w:t>
      </w:r>
      <w:r w:rsidRPr="4B36E594">
        <w:rPr>
          <w:rFonts w:ascii="Calibri" w:eastAsia="Calibri" w:hAnsi="Calibri" w:cs="Calibri"/>
        </w:rPr>
        <w:t xml:space="preserve"> can be used to </w:t>
      </w:r>
      <w:r>
        <w:rPr>
          <w:rFonts w:ascii="Calibri" w:eastAsia="Calibri" w:hAnsi="Calibri" w:cs="Calibri"/>
        </w:rPr>
        <w:t>rapidly screen for adulteration in the field, with reasonable accuracy, allowing for suspect samples to be returned to the lab for tier-two testing.</w:t>
      </w:r>
    </w:p>
    <w:p w14:paraId="64780384" w14:textId="77777777" w:rsidR="00623D18" w:rsidRDefault="00623D18" w:rsidP="00623D18">
      <w:pPr>
        <w:ind w:left="720"/>
        <w:jc w:val="both"/>
      </w:pPr>
      <w:r>
        <w:rPr>
          <w:noProof/>
          <w:lang w:eastAsia="zh-CN"/>
        </w:rPr>
        <w:lastRenderedPageBreak/>
        <mc:AlternateContent>
          <mc:Choice Requires="wps">
            <w:drawing>
              <wp:anchor distT="45720" distB="45720" distL="114300" distR="114300" simplePos="0" relativeHeight="251658242" behindDoc="0" locked="0" layoutInCell="1" allowOverlap="1" wp14:anchorId="43599F90" wp14:editId="604B2C94">
                <wp:simplePos x="0" y="0"/>
                <wp:positionH relativeFrom="column">
                  <wp:posOffset>456777</wp:posOffset>
                </wp:positionH>
                <wp:positionV relativeFrom="paragraph">
                  <wp:posOffset>60960</wp:posOffset>
                </wp:positionV>
                <wp:extent cx="285750" cy="238125"/>
                <wp:effectExtent l="0" t="0" r="0" b="952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noFill/>
                          <a:miter lim="800000"/>
                          <a:headEnd/>
                          <a:tailEnd/>
                        </a:ln>
                      </wps:spPr>
                      <wps:txbx>
                        <w:txbxContent>
                          <w:p w14:paraId="60A9660C" w14:textId="77777777" w:rsidR="003F50D8" w:rsidRPr="00E6560E" w:rsidRDefault="003F50D8" w:rsidP="00623D18">
                            <w:pPr>
                              <w:rPr>
                                <w:b/>
                                <w:bCs/>
                                <w:lang w:val="en-GB"/>
                              </w:rPr>
                            </w:pPr>
                            <w:r>
                              <w:rPr>
                                <w:b/>
                                <w:bCs/>
                                <w:lang w:val="en-GB"/>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599F90" id="_x0000_t202" coordsize="21600,21600" o:spt="202" path="m,l,21600r21600,l21600,xe">
                <v:stroke joinstyle="miter"/>
                <v:path gradientshapeok="t" o:connecttype="rect"/>
              </v:shapetype>
              <v:shape id="Text Box 2" o:spid="_x0000_s1026" type="#_x0000_t202" style="position:absolute;left:0;text-align:left;margin-left:35.95pt;margin-top:4.8pt;width:22.5pt;height:18.7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" stroked="f">
                <v:textbox>
                  <w:txbxContent>
                    <w:p w14:paraId="60A9660C" w14:textId="77777777" w:rsidR="003F50D8" w:rsidRPr="00E6560E" w:rsidRDefault="003F50D8" w:rsidP="00623D18">
                      <w:pPr>
                        <w:rPr>
                          <w:b/>
                          <w:bCs/>
                          <w:lang w:val="en-GB"/>
                        </w:rPr>
                      </w:pPr>
                      <w:r>
                        <w:rPr>
                          <w:b/>
                          <w:bCs/>
                          <w:lang w:val="en-GB"/>
                        </w:rPr>
                        <w:t>a</w:t>
                      </w:r>
                    </w:p>
                  </w:txbxContent>
                </v:textbox>
              </v:shape>
            </w:pict>
          </mc:Fallback>
        </mc:AlternateContent>
      </w:r>
      <w:r>
        <w:rPr>
          <w:noProof/>
          <w:lang w:eastAsia="zh-CN"/>
        </w:rPr>
        <w:drawing>
          <wp:inline distT="0" distB="0" distL="0" distR="0" wp14:anchorId="3EFA1EBB" wp14:editId="1C79B42B">
            <wp:extent cx="5731510" cy="3582035"/>
            <wp:effectExtent l="0" t="0" r="254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B2BCD18" w14:textId="77777777" w:rsidR="00623D18" w:rsidRDefault="00623D18" w:rsidP="00623D18">
      <w:pPr>
        <w:ind w:left="720"/>
        <w:jc w:val="both"/>
      </w:pPr>
    </w:p>
    <w:p w14:paraId="0A681260" w14:textId="77777777" w:rsidR="00623D18" w:rsidRDefault="00623D18" w:rsidP="00623D18">
      <w:pPr>
        <w:ind w:left="720"/>
        <w:jc w:val="both"/>
      </w:pPr>
    </w:p>
    <w:p w14:paraId="55959BB4" w14:textId="77777777" w:rsidR="00623D18" w:rsidRDefault="00623D18" w:rsidP="00623D18">
      <w:pPr>
        <w:ind w:left="720"/>
        <w:jc w:val="both"/>
      </w:pPr>
      <w:r>
        <w:rPr>
          <w:noProof/>
          <w:lang w:eastAsia="zh-CN"/>
        </w:rPr>
        <mc:AlternateContent>
          <mc:Choice Requires="wps">
            <w:drawing>
              <wp:anchor distT="45720" distB="45720" distL="114300" distR="114300" simplePos="0" relativeHeight="251658243" behindDoc="0" locked="0" layoutInCell="1" allowOverlap="1" wp14:anchorId="04018CFF" wp14:editId="4A8ACF07">
                <wp:simplePos x="0" y="0"/>
                <wp:positionH relativeFrom="column">
                  <wp:posOffset>457200</wp:posOffset>
                </wp:positionH>
                <wp:positionV relativeFrom="paragraph">
                  <wp:posOffset>2117</wp:posOffset>
                </wp:positionV>
                <wp:extent cx="285750" cy="238125"/>
                <wp:effectExtent l="0" t="0" r="0" b="952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noFill/>
                          <a:miter lim="800000"/>
                          <a:headEnd/>
                          <a:tailEnd/>
                        </a:ln>
                      </wps:spPr>
                      <wps:txbx>
                        <w:txbxContent>
                          <w:p w14:paraId="2F47ECF0" w14:textId="77777777" w:rsidR="003F50D8" w:rsidRPr="00E6560E" w:rsidRDefault="003F50D8" w:rsidP="00623D18">
                            <w:pPr>
                              <w:rPr>
                                <w:b/>
                                <w:bCs/>
                                <w:lang w:val="en-GB"/>
                              </w:rPr>
                            </w:pPr>
                            <w:r>
                              <w:rPr>
                                <w:b/>
                                <w:bCs/>
                                <w:lang w:val="en-GB"/>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18CFF" id="Text Box 7" o:spid="_x0000_s1027" type="#_x0000_t202" style="position:absolute;left:0;text-align:left;margin-left:36pt;margin-top:.15pt;width:22.5pt;height:18.75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" stroked="f">
                <v:textbox>
                  <w:txbxContent>
                    <w:p w14:paraId="2F47ECF0" w14:textId="77777777" w:rsidR="003F50D8" w:rsidRPr="00E6560E" w:rsidRDefault="003F50D8" w:rsidP="00623D18">
                      <w:pPr>
                        <w:rPr>
                          <w:b/>
                          <w:bCs/>
                          <w:lang w:val="en-GB"/>
                        </w:rPr>
                      </w:pPr>
                      <w:r>
                        <w:rPr>
                          <w:b/>
                          <w:bCs/>
                          <w:lang w:val="en-GB"/>
                        </w:rPr>
                        <w:t>b</w:t>
                      </w:r>
                    </w:p>
                  </w:txbxContent>
                </v:textbox>
              </v:shape>
            </w:pict>
          </mc:Fallback>
        </mc:AlternateContent>
      </w:r>
      <w:r>
        <w:rPr>
          <w:noProof/>
          <w:lang w:eastAsia="zh-CN"/>
        </w:rPr>
        <w:drawing>
          <wp:inline distT="0" distB="0" distL="0" distR="0" wp14:anchorId="4A3528D1" wp14:editId="746BBBA1">
            <wp:extent cx="5731510" cy="3582035"/>
            <wp:effectExtent l="0" t="0" r="254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7833662" w14:textId="77777777" w:rsidR="00623D18" w:rsidRDefault="00623D18" w:rsidP="00623D18">
      <w:pPr>
        <w:ind w:left="720"/>
        <w:jc w:val="both"/>
      </w:pPr>
      <w:r>
        <w:rPr>
          <w:noProof/>
          <w:lang w:eastAsia="zh-CN"/>
        </w:rPr>
        <w:lastRenderedPageBreak/>
        <mc:AlternateContent>
          <mc:Choice Requires="wps">
            <w:drawing>
              <wp:anchor distT="45720" distB="45720" distL="114300" distR="114300" simplePos="0" relativeHeight="251658244" behindDoc="0" locked="0" layoutInCell="1" allowOverlap="1" wp14:anchorId="640A0A4B" wp14:editId="7039D45B">
                <wp:simplePos x="0" y="0"/>
                <wp:positionH relativeFrom="column">
                  <wp:posOffset>457200</wp:posOffset>
                </wp:positionH>
                <wp:positionV relativeFrom="paragraph">
                  <wp:posOffset>-3387</wp:posOffset>
                </wp:positionV>
                <wp:extent cx="285750" cy="238125"/>
                <wp:effectExtent l="0" t="0" r="0" b="952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noFill/>
                          <a:miter lim="800000"/>
                          <a:headEnd/>
                          <a:tailEnd/>
                        </a:ln>
                      </wps:spPr>
                      <wps:txbx>
                        <w:txbxContent>
                          <w:p w14:paraId="04033F92" w14:textId="77777777" w:rsidR="003F50D8" w:rsidRPr="00E6560E" w:rsidRDefault="003F50D8" w:rsidP="00623D18">
                            <w:pPr>
                              <w:rPr>
                                <w:b/>
                                <w:bCs/>
                                <w:lang w:val="en-GB"/>
                              </w:rPr>
                            </w:pPr>
                            <w:r>
                              <w:rPr>
                                <w:b/>
                                <w:bCs/>
                                <w:lang w:val="en-G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0A0A4B" id="Text Box 10" o:spid="_x0000_s1028" type="#_x0000_t202" style="position:absolute;left:0;text-align:left;margin-left:36pt;margin-top:-.25pt;width:22.5pt;height:18.75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" stroked="f">
                <v:textbox>
                  <w:txbxContent>
                    <w:p w14:paraId="04033F92" w14:textId="77777777" w:rsidR="003F50D8" w:rsidRPr="00E6560E" w:rsidRDefault="003F50D8" w:rsidP="00623D18">
                      <w:pPr>
                        <w:rPr>
                          <w:b/>
                          <w:bCs/>
                          <w:lang w:val="en-GB"/>
                        </w:rPr>
                      </w:pPr>
                      <w:r>
                        <w:rPr>
                          <w:b/>
                          <w:bCs/>
                          <w:lang w:val="en-GB"/>
                        </w:rPr>
                        <w:t>c</w:t>
                      </w:r>
                    </w:p>
                  </w:txbxContent>
                </v:textbox>
              </v:shape>
            </w:pict>
          </mc:Fallback>
        </mc:AlternateContent>
      </w:r>
      <w:r>
        <w:rPr>
          <w:noProof/>
          <w:lang w:eastAsia="zh-CN"/>
        </w:rPr>
        <w:drawing>
          <wp:inline distT="0" distB="0" distL="0" distR="0" wp14:anchorId="7594A396" wp14:editId="6254AD7F">
            <wp:extent cx="5731510" cy="3582035"/>
            <wp:effectExtent l="0" t="0" r="254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FCA4051" w14:textId="77777777" w:rsidR="00623D18" w:rsidRDefault="00623D18" w:rsidP="00623D18">
      <w:pPr>
        <w:ind w:left="720"/>
        <w:jc w:val="both"/>
      </w:pPr>
    </w:p>
    <w:p w14:paraId="7D1240C8" w14:textId="77777777" w:rsidR="00623D18" w:rsidRDefault="00623D18" w:rsidP="00623D18">
      <w:pPr>
        <w:keepNext/>
        <w:ind w:left="720"/>
        <w:jc w:val="both"/>
      </w:pPr>
      <w:r>
        <w:rPr>
          <w:noProof/>
          <w:lang w:eastAsia="zh-CN"/>
        </w:rPr>
        <mc:AlternateContent>
          <mc:Choice Requires="wps">
            <w:drawing>
              <wp:anchor distT="45720" distB="45720" distL="114300" distR="114300" simplePos="0" relativeHeight="251658245" behindDoc="0" locked="0" layoutInCell="1" allowOverlap="1" wp14:anchorId="6590D2A7" wp14:editId="7FEE319F">
                <wp:simplePos x="0" y="0"/>
                <wp:positionH relativeFrom="column">
                  <wp:posOffset>457200</wp:posOffset>
                </wp:positionH>
                <wp:positionV relativeFrom="paragraph">
                  <wp:posOffset>0</wp:posOffset>
                </wp:positionV>
                <wp:extent cx="285750" cy="238125"/>
                <wp:effectExtent l="0" t="0" r="0" b="952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noFill/>
                          <a:miter lim="800000"/>
                          <a:headEnd/>
                          <a:tailEnd/>
                        </a:ln>
                      </wps:spPr>
                      <wps:txbx>
                        <w:txbxContent>
                          <w:p w14:paraId="22E37538" w14:textId="77777777" w:rsidR="003F50D8" w:rsidRPr="00E6560E" w:rsidRDefault="003F50D8" w:rsidP="00623D18">
                            <w:pPr>
                              <w:rPr>
                                <w:b/>
                                <w:bCs/>
                                <w:lang w:val="en-GB"/>
                              </w:rPr>
                            </w:pPr>
                            <w:r>
                              <w:rPr>
                                <w:b/>
                                <w:bCs/>
                                <w:lang w:val="en-GB"/>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0D2A7" id="Text Box 11" o:spid="_x0000_s1029" type="#_x0000_t202" style="position:absolute;left:0;text-align:left;margin-left:36pt;margin-top:0;width:22.5pt;height:18.75pt;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" stroked="f">
                <v:textbox>
                  <w:txbxContent>
                    <w:p w14:paraId="22E37538" w14:textId="77777777" w:rsidR="003F50D8" w:rsidRPr="00E6560E" w:rsidRDefault="003F50D8" w:rsidP="00623D18">
                      <w:pPr>
                        <w:rPr>
                          <w:b/>
                          <w:bCs/>
                          <w:lang w:val="en-GB"/>
                        </w:rPr>
                      </w:pPr>
                      <w:r>
                        <w:rPr>
                          <w:b/>
                          <w:bCs/>
                          <w:lang w:val="en-GB"/>
                        </w:rPr>
                        <w:t>d</w:t>
                      </w:r>
                    </w:p>
                  </w:txbxContent>
                </v:textbox>
              </v:shape>
            </w:pict>
          </mc:Fallback>
        </mc:AlternateContent>
      </w:r>
      <w:r>
        <w:rPr>
          <w:noProof/>
          <w:lang w:eastAsia="zh-CN"/>
        </w:rPr>
        <w:drawing>
          <wp:inline distT="0" distB="0" distL="0" distR="0" wp14:anchorId="6FF2A29C" wp14:editId="4A5532A2">
            <wp:extent cx="5731510" cy="3582035"/>
            <wp:effectExtent l="0" t="0" r="254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04C454C" w14:textId="20A6ADC2" w:rsidR="00623D18" w:rsidRDefault="00623D18" w:rsidP="00623D18">
      <w:pPr>
        <w:pStyle w:val="Caption"/>
        <w:jc w:val="both"/>
      </w:pPr>
      <w:bookmarkStart w:id="125" w:name="_Ref31098933"/>
      <w:r>
        <w:t xml:space="preserve">Figure </w:t>
      </w:r>
      <w:r>
        <w:fldChar w:fldCharType="begin"/>
      </w:r>
      <w:r>
        <w:instrText xml:space="preserve"> SEQ Figure \* ARABIC </w:instrText>
      </w:r>
      <w:r>
        <w:fldChar w:fldCharType="separate"/>
      </w:r>
      <w:r w:rsidR="007A2AB2">
        <w:rPr>
          <w:noProof/>
        </w:rPr>
        <w:t>1</w:t>
      </w:r>
      <w:r>
        <w:fldChar w:fldCharType="end"/>
      </w:r>
      <w:bookmarkEnd w:id="125"/>
      <w:r w:rsidRPr="00600C70">
        <w:t xml:space="preserve"> </w:t>
      </w:r>
      <w:r w:rsidRPr="05A8F8BB">
        <w:t xml:space="preserve">Chemometric models to class various </w:t>
      </w:r>
      <w:r>
        <w:t xml:space="preserve">basmati </w:t>
      </w:r>
      <w:r w:rsidRPr="05A8F8BB">
        <w:t>varieties of rice. a</w:t>
      </w:r>
      <w:r>
        <w:t>:</w:t>
      </w:r>
      <w:r w:rsidRPr="05A8F8BB">
        <w:t xml:space="preserve"> Multiclass OPLS-DA model containing 1121 and its two adulterants, b</w:t>
      </w:r>
      <w:r>
        <w:t>:</w:t>
      </w:r>
      <w:r w:rsidRPr="05A8F8BB">
        <w:t xml:space="preserve"> Multiclass OPLS-DA model containing </w:t>
      </w:r>
      <w:proofErr w:type="spellStart"/>
      <w:r w:rsidRPr="05A8F8BB">
        <w:t>Taraori</w:t>
      </w:r>
      <w:proofErr w:type="spellEnd"/>
      <w:r w:rsidRPr="05A8F8BB">
        <w:t xml:space="preserve"> and its three adulterants, c</w:t>
      </w:r>
      <w:r>
        <w:t>:</w:t>
      </w:r>
      <w:r w:rsidRPr="05A8F8BB">
        <w:t xml:space="preserve"> Binary OPLS-DA model containing 1121 and its adulterants and d</w:t>
      </w:r>
      <w:r>
        <w:t>:</w:t>
      </w:r>
      <w:r w:rsidRPr="05A8F8BB">
        <w:t xml:space="preserve"> Binary OPLS-DA model containing </w:t>
      </w:r>
      <w:proofErr w:type="spellStart"/>
      <w:r w:rsidRPr="05A8F8BB">
        <w:t>Taraori</w:t>
      </w:r>
      <w:proofErr w:type="spellEnd"/>
      <w:r w:rsidRPr="05A8F8BB">
        <w:t xml:space="preserve"> and its adulterants.</w:t>
      </w:r>
    </w:p>
    <w:p w14:paraId="490B4C33" w14:textId="77777777" w:rsidR="00623D18" w:rsidRDefault="00623D18" w:rsidP="00623D18">
      <w:pPr>
        <w:pStyle w:val="Heading3"/>
      </w:pPr>
      <w:commentRangeStart w:id="126"/>
      <w:r w:rsidRPr="05A8F8BB">
        <w:lastRenderedPageBreak/>
        <w:t xml:space="preserve">GC-MS Indian </w:t>
      </w:r>
      <w:r>
        <w:t>r</w:t>
      </w:r>
      <w:r w:rsidRPr="05A8F8BB">
        <w:t xml:space="preserve">ice </w:t>
      </w:r>
      <w:r>
        <w:t>s</w:t>
      </w:r>
      <w:r w:rsidRPr="05A8F8BB">
        <w:t xml:space="preserve">amples </w:t>
      </w:r>
      <w:commentRangeEnd w:id="126"/>
      <w:r>
        <w:rPr>
          <w:rStyle w:val="CommentReference"/>
          <w:rFonts w:asciiTheme="minorHAnsi" w:eastAsiaTheme="minorHAnsi" w:hAnsiTheme="minorHAnsi" w:cstheme="minorBidi"/>
          <w:color w:val="auto"/>
        </w:rPr>
        <w:commentReference w:id="126"/>
      </w:r>
    </w:p>
    <w:p w14:paraId="51772754" w14:textId="46E89D33" w:rsidR="00623D18" w:rsidRDefault="0084663A" w:rsidP="00623D18">
      <w:pPr>
        <w:ind w:left="720"/>
      </w:pPr>
      <w:r>
        <w:t>Volatile Organic Compound (</w:t>
      </w:r>
      <w:r w:rsidR="00623D18">
        <w:t>VOC</w:t>
      </w:r>
      <w:r>
        <w:t>)</w:t>
      </w:r>
      <w:r w:rsidR="00623D18">
        <w:t xml:space="preserve"> profiles, for 10 to 15 samples from each of the seven different varieties of Indian Basmati rice samples, were analyzed using Head space SPME combined with GC-MS. </w:t>
      </w:r>
      <w:r w:rsidRPr="00BE15E0">
        <w:rPr>
          <w:highlight w:val="yellow"/>
        </w:rPr>
        <w:t>tell us why we are looking at VOC?  What information does this analysis provide?  Why have we selected to use GCMS?  How are LCMS. ICPMS and GCMS complimentary?</w:t>
      </w:r>
    </w:p>
    <w:p w14:paraId="632CA372" w14:textId="77777777" w:rsidR="00623D18" w:rsidRDefault="00623D18" w:rsidP="00623D18">
      <w:pPr>
        <w:ind w:left="720"/>
      </w:pPr>
      <w:commentRangeStart w:id="127"/>
      <w:r>
        <w:t xml:space="preserve">In the first model, PCA analysis identified the classification between Duplicate, </w:t>
      </w:r>
      <w:proofErr w:type="spellStart"/>
      <w:r>
        <w:t>Pusa</w:t>
      </w:r>
      <w:proofErr w:type="spellEnd"/>
      <w:r>
        <w:t xml:space="preserve"> 1121, Shabnam and Sugandha rice samples</w:t>
      </w:r>
      <w:commentRangeEnd w:id="127"/>
      <w:r>
        <w:rPr>
          <w:rStyle w:val="CommentReference"/>
        </w:rPr>
        <w:commentReference w:id="127"/>
      </w:r>
      <w:r>
        <w:t xml:space="preserve">. Frist two principle components (PCs) explained 79.5.% of total variation. Duplicate rice samples clustered separately from other rice sample groups with high negative loadings in PCA scores plot. PC2 explained the variation between </w:t>
      </w:r>
      <w:proofErr w:type="spellStart"/>
      <w:r>
        <w:t>Pusa</w:t>
      </w:r>
      <w:proofErr w:type="spellEnd"/>
      <w:r>
        <w:t xml:space="preserve"> 1121, Shabnam and Sugandha rice samples. Internal cross validation with independent data set shown good Q2 (0.97693), R2 (0.9963) and accuracy (1.0).  Hierarchical cluster analysis (HCA) shown clear sample classification based on the VOC profiles. </w:t>
      </w:r>
      <w:proofErr w:type="spellStart"/>
      <w:r>
        <w:t>Pusa</w:t>
      </w:r>
      <w:proofErr w:type="spellEnd"/>
      <w:r>
        <w:t xml:space="preserve"> 1121, Sugandha samples contains high VOC profile content than Shabnam with least in Duplicate rice samples.</w:t>
      </w:r>
    </w:p>
    <w:p w14:paraId="428735C3" w14:textId="77777777" w:rsidR="00623D18" w:rsidRDefault="00623D18" w:rsidP="00623D18">
      <w:pPr>
        <w:ind w:left="720"/>
      </w:pPr>
      <w:r>
        <w:rPr>
          <w:noProof/>
          <w:lang w:eastAsia="zh-CN"/>
        </w:rPr>
        <w:drawing>
          <wp:inline distT="0" distB="0" distL="0" distR="0" wp14:anchorId="41844359" wp14:editId="0A1886A6">
            <wp:extent cx="5943600" cy="3046730"/>
            <wp:effectExtent l="0" t="0" r="0" b="1270"/>
            <wp:docPr id="19"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943600" cy="3046730"/>
                    </a:xfrm>
                    <a:prstGeom prst="rect">
                      <a:avLst/>
                    </a:prstGeom>
                  </pic:spPr>
                </pic:pic>
              </a:graphicData>
            </a:graphic>
          </wp:inline>
        </w:drawing>
      </w:r>
    </w:p>
    <w:p w14:paraId="58266283" w14:textId="77777777" w:rsidR="00623D18" w:rsidRDefault="00623D18" w:rsidP="00623D18">
      <w:pPr>
        <w:ind w:left="720"/>
      </w:pPr>
      <w:r>
        <w:t xml:space="preserve">Figure 1: 1a Principal component analysis of Duplicate, </w:t>
      </w:r>
      <w:proofErr w:type="spellStart"/>
      <w:r>
        <w:t>Pusa</w:t>
      </w:r>
      <w:proofErr w:type="spellEnd"/>
      <w:r>
        <w:t xml:space="preserve"> 1121, Shabnam and Sugandha rice samples. 10-15 samples were </w:t>
      </w:r>
      <w:proofErr w:type="spellStart"/>
      <w:r>
        <w:t>analysed</w:t>
      </w:r>
      <w:proofErr w:type="spellEnd"/>
      <w:r>
        <w:t xml:space="preserve"> from each group. 1b. HCA of above Indian rice sample groups</w:t>
      </w:r>
    </w:p>
    <w:p w14:paraId="539E3246" w14:textId="77777777" w:rsidR="00623D18" w:rsidRDefault="00623D18" w:rsidP="00623D18">
      <w:pPr>
        <w:spacing w:line="360" w:lineRule="auto"/>
        <w:ind w:left="720"/>
        <w:rPr>
          <w:rFonts w:ascii="Times New Roman" w:hAnsi="Times New Roman" w:cs="Times New Roman"/>
        </w:rPr>
      </w:pPr>
      <w:r>
        <w:rPr>
          <w:noProof/>
          <w:lang w:eastAsia="zh-CN"/>
        </w:rPr>
        <w:lastRenderedPageBreak/>
        <w:drawing>
          <wp:inline distT="0" distB="0" distL="0" distR="0" wp14:anchorId="69F2558F" wp14:editId="10C94530">
            <wp:extent cx="5891530" cy="2895600"/>
            <wp:effectExtent l="0" t="0" r="0" b="0"/>
            <wp:docPr id="20"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891530" cy="2895600"/>
                    </a:xfrm>
                    <a:prstGeom prst="rect">
                      <a:avLst/>
                    </a:prstGeom>
                  </pic:spPr>
                </pic:pic>
              </a:graphicData>
            </a:graphic>
          </wp:inline>
        </w:drawing>
      </w:r>
    </w:p>
    <w:p w14:paraId="76FB9CD7" w14:textId="77777777" w:rsidR="00623D18" w:rsidRDefault="00623D18" w:rsidP="00623D18">
      <w:pPr>
        <w:ind w:left="720"/>
      </w:pPr>
      <w:r>
        <w:t xml:space="preserve">Figure 2: 2a Principal component analysis of Duplicate, </w:t>
      </w:r>
      <w:proofErr w:type="spellStart"/>
      <w:r>
        <w:t>Pusa</w:t>
      </w:r>
      <w:proofErr w:type="spellEnd"/>
      <w:r>
        <w:t xml:space="preserve"> 1509, </w:t>
      </w:r>
      <w:proofErr w:type="spellStart"/>
      <w:r>
        <w:t>Sharbati</w:t>
      </w:r>
      <w:proofErr w:type="spellEnd"/>
      <w:r>
        <w:t xml:space="preserve"> and </w:t>
      </w:r>
      <w:proofErr w:type="spellStart"/>
      <w:r>
        <w:t>Taraori</w:t>
      </w:r>
      <w:proofErr w:type="spellEnd"/>
      <w:r>
        <w:t xml:space="preserve"> rice samples. 10-15 samples were </w:t>
      </w:r>
      <w:proofErr w:type="spellStart"/>
      <w:r>
        <w:t>analysed</w:t>
      </w:r>
      <w:proofErr w:type="spellEnd"/>
      <w:r>
        <w:t xml:space="preserve"> from each group. 2b. HCA of above Indian rice sample groups.</w:t>
      </w:r>
    </w:p>
    <w:p w14:paraId="2DBCD626" w14:textId="77777777" w:rsidR="00623D18" w:rsidRDefault="00623D18" w:rsidP="00623D18">
      <w:pPr>
        <w:ind w:left="720"/>
      </w:pPr>
      <w:r>
        <w:t xml:space="preserve">Principal component analysis of </w:t>
      </w:r>
      <w:commentRangeStart w:id="128"/>
      <w:proofErr w:type="spellStart"/>
      <w:r>
        <w:t>Pusa</w:t>
      </w:r>
      <w:proofErr w:type="spellEnd"/>
      <w:r>
        <w:t xml:space="preserve"> 1509, </w:t>
      </w:r>
      <w:proofErr w:type="spellStart"/>
      <w:r>
        <w:t>Sharbati</w:t>
      </w:r>
      <w:proofErr w:type="spellEnd"/>
      <w:r>
        <w:t xml:space="preserve">, </w:t>
      </w:r>
      <w:proofErr w:type="spellStart"/>
      <w:r>
        <w:t>Taraori</w:t>
      </w:r>
      <w:proofErr w:type="spellEnd"/>
      <w:r>
        <w:t xml:space="preserve"> and Duplicate </w:t>
      </w:r>
      <w:commentRangeEnd w:id="128"/>
      <w:r>
        <w:rPr>
          <w:rStyle w:val="CommentReference"/>
        </w:rPr>
        <w:commentReference w:id="128"/>
      </w:r>
      <w:r>
        <w:t xml:space="preserve">samples identified clustering of sample groups, explained total variation of 84%. Duplicate rice samples clustered separately from </w:t>
      </w:r>
      <w:proofErr w:type="spellStart"/>
      <w:r>
        <w:t>Pusa</w:t>
      </w:r>
      <w:proofErr w:type="spellEnd"/>
      <w:r>
        <w:t xml:space="preserve"> 1509, </w:t>
      </w:r>
      <w:proofErr w:type="spellStart"/>
      <w:r>
        <w:t>Sharbati</w:t>
      </w:r>
      <w:proofErr w:type="spellEnd"/>
      <w:r>
        <w:t xml:space="preserve">, </w:t>
      </w:r>
      <w:proofErr w:type="spellStart"/>
      <w:r>
        <w:t>Taraori</w:t>
      </w:r>
      <w:proofErr w:type="spellEnd"/>
      <w:r>
        <w:t xml:space="preserve"> groups with high negative loadings in along PCA1 (Figure 2A). PC2 explained the variation between </w:t>
      </w:r>
      <w:proofErr w:type="spellStart"/>
      <w:r>
        <w:t>Sharbati</w:t>
      </w:r>
      <w:proofErr w:type="spellEnd"/>
      <w:r>
        <w:t xml:space="preserve"> and </w:t>
      </w:r>
      <w:proofErr w:type="spellStart"/>
      <w:r>
        <w:t>Pusa</w:t>
      </w:r>
      <w:proofErr w:type="spellEnd"/>
      <w:r>
        <w:t xml:space="preserve"> 1509, Duplicate, </w:t>
      </w:r>
      <w:proofErr w:type="spellStart"/>
      <w:r>
        <w:t>Taraori</w:t>
      </w:r>
      <w:proofErr w:type="spellEnd"/>
      <w:r>
        <w:t xml:space="preserve"> rice samples. Internal cross validation with independent data set shown good Q2 (0.89417), R2 (0.98958) and accuracy (1.0). Hierarchical cluster analysis (HCA) shown clear sample classification based on the VOC profiles of Basmati rice samples (Figure 2b). Duplicate rice samples contain low VOC profile content than </w:t>
      </w:r>
      <w:proofErr w:type="spellStart"/>
      <w:r>
        <w:t>Pusa</w:t>
      </w:r>
      <w:proofErr w:type="spellEnd"/>
      <w:r>
        <w:t xml:space="preserve"> 1509, </w:t>
      </w:r>
      <w:proofErr w:type="spellStart"/>
      <w:r>
        <w:t>Sharbati</w:t>
      </w:r>
      <w:proofErr w:type="spellEnd"/>
      <w:r>
        <w:t xml:space="preserve">, </w:t>
      </w:r>
      <w:proofErr w:type="spellStart"/>
      <w:r>
        <w:t>Taraori</w:t>
      </w:r>
      <w:proofErr w:type="spellEnd"/>
      <w:r>
        <w:t xml:space="preserve"> rice samples. </w:t>
      </w:r>
    </w:p>
    <w:p w14:paraId="407034F7" w14:textId="77777777" w:rsidR="00623D18" w:rsidRDefault="00623D18" w:rsidP="00623D18">
      <w:pPr>
        <w:ind w:left="720"/>
        <w:rPr>
          <w:lang w:val="en-GB"/>
        </w:rPr>
      </w:pPr>
      <w:commentRangeStart w:id="129"/>
      <w:commentRangeStart w:id="130"/>
      <w:commentRangeStart w:id="131"/>
      <w:r>
        <w:t xml:space="preserve">We have tested GC-MS VOC profiling to screen commercial basmati rice samples, adulterated samples and normal long grain </w:t>
      </w:r>
      <w:commentRangeEnd w:id="129"/>
      <w:r>
        <w:rPr>
          <w:rStyle w:val="CommentReference"/>
        </w:rPr>
        <w:commentReference w:id="129"/>
      </w:r>
      <w:commentRangeEnd w:id="130"/>
      <w:r>
        <w:rPr>
          <w:rStyle w:val="CommentReference"/>
        </w:rPr>
        <w:commentReference w:id="130"/>
      </w:r>
      <w:commentRangeEnd w:id="131"/>
      <w:r w:rsidR="00137D60">
        <w:rPr>
          <w:rStyle w:val="CommentReference"/>
        </w:rPr>
        <w:commentReference w:id="131"/>
      </w:r>
      <w:r>
        <w:t xml:space="preserve">rice samples. PLS-DA analysis identified clear classification of Indian basmati rice samples (Sugandha) from other long grain rice samples and 50% adulterated samples along first component with accuracy 1 (Figure 3a). Similarly, models identified clear classification of Commercial basmati rice samples from 50% adulterated basmati rice samples, long grain rice samples (figure 3b). In both models, components explained clear variation between long grain rice and adulterated basmati rice samples. </w:t>
      </w:r>
    </w:p>
    <w:p w14:paraId="2BACB44F" w14:textId="77777777" w:rsidR="00623D18" w:rsidRDefault="00623D18" w:rsidP="00623D18">
      <w:pPr>
        <w:spacing w:line="360" w:lineRule="auto"/>
        <w:ind w:left="720"/>
        <w:rPr>
          <w:rFonts w:ascii="Times New Roman" w:hAnsi="Times New Roman" w:cs="Times New Roman"/>
        </w:rPr>
      </w:pPr>
      <w:r>
        <w:rPr>
          <w:noProof/>
          <w:lang w:eastAsia="zh-CN"/>
        </w:rPr>
        <w:lastRenderedPageBreak/>
        <w:drawing>
          <wp:inline distT="0" distB="0" distL="0" distR="0" wp14:anchorId="14700E0B" wp14:editId="29D77A0A">
            <wp:extent cx="5181598" cy="2733675"/>
            <wp:effectExtent l="0" t="0" r="0" b="9525"/>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181598" cy="2733675"/>
                    </a:xfrm>
                    <a:prstGeom prst="rect">
                      <a:avLst/>
                    </a:prstGeom>
                  </pic:spPr>
                </pic:pic>
              </a:graphicData>
            </a:graphic>
          </wp:inline>
        </w:drawing>
      </w:r>
    </w:p>
    <w:p w14:paraId="1B8E069B" w14:textId="77777777" w:rsidR="00623D18" w:rsidRDefault="00623D18" w:rsidP="00623D18">
      <w:pPr>
        <w:spacing w:line="360" w:lineRule="auto"/>
        <w:ind w:left="720"/>
        <w:jc w:val="both"/>
        <w:rPr>
          <w:rFonts w:ascii="Times New Roman" w:hAnsi="Times New Roman" w:cs="Times New Roman"/>
        </w:rPr>
      </w:pPr>
      <w:r>
        <w:rPr>
          <w:rFonts w:ascii="Times New Roman" w:hAnsi="Times New Roman" w:cs="Times New Roman"/>
        </w:rPr>
        <w:t xml:space="preserve">Figure 3: a) PLS-DA analysis of Indian Sugandha, adulterated basmati and long grain rice samples. b) </w:t>
      </w:r>
      <w:proofErr w:type="gramStart"/>
      <w:r>
        <w:rPr>
          <w:rFonts w:ascii="Times New Roman" w:hAnsi="Times New Roman" w:cs="Times New Roman"/>
        </w:rPr>
        <w:t>PLS-DA analysis of commercial basmati rice samples,</w:t>
      </w:r>
      <w:proofErr w:type="gramEnd"/>
      <w:r>
        <w:rPr>
          <w:rFonts w:ascii="Times New Roman" w:hAnsi="Times New Roman" w:cs="Times New Roman"/>
        </w:rPr>
        <w:t xml:space="preserve"> adulterated and long grain normal rice samples. </w:t>
      </w:r>
    </w:p>
    <w:p w14:paraId="32A01BDC" w14:textId="77777777" w:rsidR="00623D18" w:rsidRPr="006A406B" w:rsidRDefault="00623D18" w:rsidP="00623D18">
      <w:pPr>
        <w:ind w:left="1440"/>
        <w:rPr>
          <w:highlight w:val="yellow"/>
        </w:rPr>
      </w:pPr>
      <w:r w:rsidRPr="006A406B">
        <w:rPr>
          <w:highlight w:val="yellow"/>
        </w:rPr>
        <w:t xml:space="preserve">Summary of project so far, and what are next steps? </w:t>
      </w:r>
    </w:p>
    <w:p w14:paraId="695FC6FC" w14:textId="762BEE7C" w:rsidR="0090369B" w:rsidRDefault="0090369B" w:rsidP="0090369B">
      <w:pPr>
        <w:pStyle w:val="Heading2"/>
      </w:pPr>
      <w:r>
        <w:t xml:space="preserve">Use Case </w:t>
      </w:r>
      <w:r w:rsidR="00715BE4">
        <w:t>1</w:t>
      </w:r>
      <w:r>
        <w:t>: China</w:t>
      </w:r>
    </w:p>
    <w:p w14:paraId="3C2F8E69" w14:textId="1DCC6F70" w:rsidR="00BB0D82" w:rsidRDefault="00F82752" w:rsidP="00EF00B1">
      <w:pPr>
        <w:ind w:left="720"/>
        <w:jc w:val="both"/>
      </w:pPr>
      <w:r w:rsidRPr="40B95934">
        <w:t>Worldwide</w:t>
      </w:r>
      <w:r w:rsidR="00E6560E" w:rsidRPr="40B95934">
        <w:t xml:space="preserve">, China </w:t>
      </w:r>
      <w:r>
        <w:t>is the biggest producer of paddy rice</w:t>
      </w:r>
      <w:r w:rsidR="00E6560E" w:rsidRPr="40B95934">
        <w:t xml:space="preserve">, with </w:t>
      </w:r>
      <w:r w:rsidR="00862D61">
        <w:t xml:space="preserve">approximately 220 </w:t>
      </w:r>
      <w:r w:rsidR="00E6560E" w:rsidRPr="40B95934">
        <w:t xml:space="preserve">million metric </w:t>
      </w:r>
      <w:del w:id="132" w:author="Xu, Jason" w:date="2020-02-18T10:29:00Z">
        <w:r w:rsidR="00E6560E" w:rsidRPr="40B95934" w:rsidDel="00575EF2">
          <w:delText>ton</w:delText>
        </w:r>
        <w:r w:rsidR="003A4D1B" w:rsidDel="00575EF2">
          <w:delText>nes</w:delText>
        </w:r>
      </w:del>
      <w:ins w:id="133" w:author="Xu, Jason" w:date="2020-02-18T10:29:00Z">
        <w:r w:rsidR="00575EF2" w:rsidRPr="40B95934">
          <w:t>ton</w:t>
        </w:r>
        <w:r w:rsidR="00575EF2">
          <w:t>s</w:t>
        </w:r>
      </w:ins>
      <w:r>
        <w:t xml:space="preserve"> produced </w:t>
      </w:r>
      <w:r w:rsidR="00761CC6">
        <w:t>in 2018</w:t>
      </w:r>
      <w:r w:rsidR="004E5437">
        <w:t xml:space="preserve"> </w:t>
      </w:r>
      <w:r w:rsidR="001525B3">
        <w:fldChar w:fldCharType="begin"/>
      </w:r>
      <w:r w:rsidR="00FE2241">
        <w:instrText xml:space="preserve"> ADDIN EN.CITE &lt;EndNote&gt;&lt;Cite&gt;&lt;Author&gt;Statista&lt;/Author&gt;&lt;Year&gt;2019&lt;/Year&gt;&lt;RecNum&gt;978&lt;/RecNum&gt;&lt;DisplayText&gt;&lt;style face="superscript"&gt;3&lt;/style&gt;&lt;/DisplayText&gt;&lt;record&gt;&lt;rec-number&gt;978&lt;/rec-number&gt;&lt;foreign-keys&gt;&lt;key app="EN" db-id="w9ezvfad45wdw0ep92uxsde6zxxezsvvtavw" timestamp="1581345681"&gt;978&lt;/key&gt;&lt;/foreign-keys&gt;&lt;ref-type name="Web Page"&gt;12&lt;/ref-type&gt;&lt;contributors&gt;&lt;authors&gt;&lt;author&gt;Statista&lt;/author&gt;&lt;/authors&gt;&lt;/contributors&gt;&lt;titles&gt;&lt;title&gt;Paddy rice production worldwide 2017-2018, by country&lt;/title&gt;&lt;/titles&gt;&lt;volume&gt;2020&lt;/volume&gt;&lt;number&gt;10th February&lt;/number&gt;&lt;dates&gt;&lt;year&gt;2019&lt;/year&gt;&lt;/dates&gt;&lt;urls&gt;&lt;related-urls&gt;&lt;url&gt;https://www.statista.com/statistics/255937/leading-rice-producers-worldwide/&lt;/url&gt;&lt;/related-urls&gt;&lt;/urls&gt;&lt;/record&gt;&lt;/Cite&gt;&lt;/EndNote&gt;</w:instrText>
      </w:r>
      <w:r w:rsidR="001525B3">
        <w:fldChar w:fldCharType="separate"/>
      </w:r>
      <w:r w:rsidR="00FE2241" w:rsidRPr="00FE2241">
        <w:rPr>
          <w:noProof/>
          <w:vertAlign w:val="superscript"/>
        </w:rPr>
        <w:t>3</w:t>
      </w:r>
      <w:r w:rsidR="001525B3">
        <w:fldChar w:fldCharType="end"/>
      </w:r>
      <w:r w:rsidR="00EF75BC">
        <w:t>.</w:t>
      </w:r>
      <w:r w:rsidR="004E5437">
        <w:t xml:space="preserve"> </w:t>
      </w:r>
      <w:r w:rsidR="00715BE4" w:rsidRPr="40B95934">
        <w:t>Geographically, the main rice production regions are in north-eastern China and areas along the Yangtze river</w:t>
      </w:r>
      <w:r w:rsidR="00E57E33">
        <w:t>.</w:t>
      </w:r>
      <w:r w:rsidR="002A0B14">
        <w:t xml:space="preserve"> </w:t>
      </w:r>
      <w:r w:rsidR="00E6560E" w:rsidRPr="40B95934">
        <w:t>Originat</w:t>
      </w:r>
      <w:r w:rsidR="009D696F">
        <w:t xml:space="preserve">ing in </w:t>
      </w:r>
      <w:r w:rsidR="00E6560E" w:rsidRPr="40B95934">
        <w:t>19</w:t>
      </w:r>
      <w:r w:rsidR="00E6560E" w:rsidRPr="40B95934">
        <w:rPr>
          <w:vertAlign w:val="superscript"/>
        </w:rPr>
        <w:t>th</w:t>
      </w:r>
      <w:r w:rsidR="00E6560E" w:rsidRPr="40B95934">
        <w:t xml:space="preserve"> century Europe, geographical indication (GI) </w:t>
      </w:r>
      <w:r w:rsidR="004123A7">
        <w:t>is a designation</w:t>
      </w:r>
      <w:r w:rsidR="0018695C">
        <w:t xml:space="preserve"> assigned to certain products </w:t>
      </w:r>
      <w:del w:id="134" w:author="Peng, Hong" w:date="2020-02-19T11:59:00Z">
        <w:r w:rsidR="0018695C" w:rsidDel="00EF00B1">
          <w:delText xml:space="preserve">with </w:delText>
        </w:r>
      </w:del>
      <w:ins w:id="135" w:author="Peng, Hong" w:date="2020-02-19T11:59:00Z">
        <w:r w:rsidR="00EF00B1">
          <w:t xml:space="preserve">from </w:t>
        </w:r>
      </w:ins>
      <w:r w:rsidR="0018695C">
        <w:t>a</w:t>
      </w:r>
      <w:r w:rsidR="00520344">
        <w:t xml:space="preserve"> specific geographical origin</w:t>
      </w:r>
      <w:r w:rsidR="0018695C">
        <w:t xml:space="preserve"> </w:t>
      </w:r>
      <w:r w:rsidR="00F722FB">
        <w:t xml:space="preserve">and </w:t>
      </w:r>
      <w:del w:id="136" w:author="Peng, Hong" w:date="2020-02-19T12:00:00Z">
        <w:r w:rsidR="00F722FB" w:rsidDel="00EF00B1">
          <w:delText xml:space="preserve">that are associated </w:delText>
        </w:r>
      </w:del>
      <w:r w:rsidR="00F722FB">
        <w:t>with particular qualities or reputation</w:t>
      </w:r>
      <w:ins w:id="137" w:author="Xu, Jason" w:date="2020-02-20T09:09:00Z">
        <w:r w:rsidR="00196982">
          <w:rPr>
            <w:rFonts w:hint="eastAsia"/>
            <w:lang w:eastAsia="zh-CN"/>
          </w:rPr>
          <w:t>s</w:t>
        </w:r>
      </w:ins>
      <w:del w:id="138" w:author="Peng, Hong" w:date="2020-02-19T11:57:00Z">
        <w:r w:rsidR="00F722FB" w:rsidDel="00EF00B1">
          <w:delText xml:space="preserve"> </w:delText>
        </w:r>
        <w:r w:rsidR="002009D0" w:rsidDel="00EF00B1">
          <w:delText>that</w:delText>
        </w:r>
      </w:del>
      <w:ins w:id="139" w:author="Peng, Hong" w:date="2020-02-19T11:59:00Z">
        <w:r w:rsidR="00EF00B1">
          <w:t xml:space="preserve"> </w:t>
        </w:r>
      </w:ins>
      <w:ins w:id="140" w:author="Peng, Hong" w:date="2020-02-19T11:57:00Z">
        <w:r w:rsidR="00EF00B1">
          <w:t>which</w:t>
        </w:r>
      </w:ins>
      <w:del w:id="141" w:author="Peng, Hong" w:date="2020-02-19T12:00:00Z">
        <w:r w:rsidR="002009D0" w:rsidDel="00EF00B1">
          <w:delText xml:space="preserve"> </w:delText>
        </w:r>
        <w:r w:rsidR="00E57E33" w:rsidDel="00EF00B1">
          <w:delText xml:space="preserve">is </w:delText>
        </w:r>
        <w:r w:rsidR="002009D0" w:rsidDel="00EF00B1">
          <w:delText>a result of</w:delText>
        </w:r>
      </w:del>
      <w:ins w:id="142" w:author="Peng, Hong" w:date="2020-02-19T12:00:00Z">
        <w:r w:rsidR="00EF00B1">
          <w:t xml:space="preserve"> are associated with</w:t>
        </w:r>
      </w:ins>
      <w:r w:rsidR="002009D0">
        <w:t xml:space="preserve"> that origin.</w:t>
      </w:r>
      <w:del w:id="143" w:author="Peng, Hong" w:date="2020-02-19T12:09:00Z">
        <w:r w:rsidR="002009D0" w:rsidDel="00C246C0">
          <w:delText xml:space="preserve"> </w:delText>
        </w:r>
      </w:del>
      <w:r w:rsidR="002009D0">
        <w:t xml:space="preserve"> </w:t>
      </w:r>
      <w:r w:rsidR="00C1436A">
        <w:t xml:space="preserve">With rising standards of living, </w:t>
      </w:r>
      <w:r w:rsidR="00E6560E" w:rsidRPr="40B95934">
        <w:t xml:space="preserve">there is a strong demand for GI products in China. </w:t>
      </w:r>
      <w:commentRangeStart w:id="144"/>
      <w:r w:rsidR="00964B15">
        <w:t>T</w:t>
      </w:r>
      <w:r w:rsidR="0087518C">
        <w:t>her</w:t>
      </w:r>
      <w:r w:rsidR="0087518C" w:rsidRPr="006E6D04">
        <w:rPr>
          <w:highlight w:val="cyan"/>
          <w:rPrChange w:id="145" w:author="Xu, Jason" w:date="2020-02-19T21:14:00Z">
            <w:rPr/>
          </w:rPrChange>
        </w:rPr>
        <w:t xml:space="preserve">e are more than 60 </w:t>
      </w:r>
      <w:r w:rsidR="00964B15" w:rsidRPr="006E6D04">
        <w:rPr>
          <w:highlight w:val="cyan"/>
          <w:rPrChange w:id="146" w:author="Xu, Jason" w:date="2020-02-19T21:14:00Z">
            <w:rPr/>
          </w:rPrChange>
        </w:rPr>
        <w:t xml:space="preserve">Chinese </w:t>
      </w:r>
      <w:r w:rsidR="0087518C" w:rsidRPr="006E6D04">
        <w:rPr>
          <w:highlight w:val="cyan"/>
          <w:rPrChange w:id="147" w:author="Xu, Jason" w:date="2020-02-19T21:14:00Z">
            <w:rPr/>
          </w:rPrChange>
        </w:rPr>
        <w:t>rice</w:t>
      </w:r>
      <w:r w:rsidR="0087518C">
        <w:t xml:space="preserve"> cultivars with GI designations, but none </w:t>
      </w:r>
      <w:ins w:id="148" w:author="Peng, Hong" w:date="2020-02-19T12:13:00Z">
        <w:r w:rsidR="00C246C0">
          <w:t xml:space="preserve">are </w:t>
        </w:r>
      </w:ins>
      <w:r w:rsidR="0087518C">
        <w:t>more prized than Wuchang rice</w:t>
      </w:r>
      <w:commentRangeEnd w:id="144"/>
      <w:r w:rsidR="00387441">
        <w:rPr>
          <w:rStyle w:val="CommentReference"/>
        </w:rPr>
        <w:commentReference w:id="144"/>
      </w:r>
      <w:r w:rsidR="0087518C">
        <w:t xml:space="preserve">. </w:t>
      </w:r>
      <w:del w:id="149" w:author="Peng, Hong" w:date="2020-02-19T12:13:00Z">
        <w:r w:rsidR="0087518C" w:rsidDel="00C246C0">
          <w:delText xml:space="preserve"> </w:delText>
        </w:r>
      </w:del>
      <w:del w:id="150" w:author="Peng, Hong" w:date="2020-02-19T12:18:00Z">
        <w:r w:rsidDel="009C407C">
          <w:delText>Y</w:delText>
        </w:r>
        <w:r w:rsidR="00E6560E" w:rsidRPr="40B95934" w:rsidDel="009C407C">
          <w:delText>et</w:delText>
        </w:r>
        <w:r w:rsidDel="009C407C">
          <w:delText>,</w:delText>
        </w:r>
        <w:r w:rsidR="00E6560E" w:rsidRPr="40B95934" w:rsidDel="009C407C">
          <w:delText xml:space="preserve"> d</w:delText>
        </w:r>
      </w:del>
      <w:ins w:id="151" w:author="Peng, Hong" w:date="2020-02-19T12:18:00Z">
        <w:r w:rsidR="009C407C">
          <w:t>D</w:t>
        </w:r>
      </w:ins>
      <w:r w:rsidR="00E6560E" w:rsidRPr="40B95934">
        <w:t xml:space="preserve">ue to the dramatic difference between </w:t>
      </w:r>
      <w:ins w:id="152" w:author="Peng, Hong" w:date="2020-02-19T12:18:00Z">
        <w:r w:rsidR="009C407C">
          <w:t>the market demand</w:t>
        </w:r>
      </w:ins>
      <w:ins w:id="153" w:author="Peng, Hong" w:date="2020-02-19T12:19:00Z">
        <w:r w:rsidR="009C407C">
          <w:t xml:space="preserve"> for Wuchang rice</w:t>
        </w:r>
      </w:ins>
      <w:ins w:id="154" w:author="Peng, Hong" w:date="2020-02-19T12:18:00Z">
        <w:r w:rsidR="009C407C">
          <w:t xml:space="preserve"> and </w:t>
        </w:r>
      </w:ins>
      <w:r w:rsidR="007F0365">
        <w:t xml:space="preserve">the </w:t>
      </w:r>
      <w:ins w:id="155" w:author="Peng, Hong" w:date="2020-02-19T12:21:00Z">
        <w:r w:rsidR="009C407C">
          <w:t xml:space="preserve">actual </w:t>
        </w:r>
      </w:ins>
      <w:r w:rsidR="007F0365">
        <w:t xml:space="preserve">amount </w:t>
      </w:r>
      <w:del w:id="156" w:author="Peng, Hong" w:date="2020-02-19T12:21:00Z">
        <w:r w:rsidR="007F0365" w:rsidDel="009C407C">
          <w:delText xml:space="preserve">of Wuchang rice </w:delText>
        </w:r>
      </w:del>
      <w:r w:rsidR="007F0365">
        <w:t>that can be produced</w:t>
      </w:r>
      <w:del w:id="157" w:author="Peng, Hong" w:date="2020-02-19T12:13:00Z">
        <w:r w:rsidR="007F0365" w:rsidDel="00C246C0">
          <w:delText xml:space="preserve"> </w:delText>
        </w:r>
      </w:del>
      <w:del w:id="158" w:author="Peng, Hong" w:date="2020-02-19T12:18:00Z">
        <w:r w:rsidR="00E6560E" w:rsidRPr="40B95934" w:rsidDel="009C407C">
          <w:delText xml:space="preserve"> and market demand</w:delText>
        </w:r>
      </w:del>
      <w:r w:rsidR="00E6560E" w:rsidRPr="40B95934">
        <w:t xml:space="preserve">, fraudulent </w:t>
      </w:r>
      <w:del w:id="159" w:author="Peng, Hong" w:date="2020-02-19T12:15:00Z">
        <w:r w:rsidRPr="40B95934" w:rsidDel="00C246C0">
          <w:delText>behaviour</w:delText>
        </w:r>
      </w:del>
      <w:ins w:id="160" w:author="Peng, Hong" w:date="2020-02-19T12:15:00Z">
        <w:r w:rsidR="00C246C0" w:rsidRPr="40B95934">
          <w:t>behavior</w:t>
        </w:r>
      </w:ins>
      <w:r w:rsidR="00E6560E" w:rsidRPr="40B95934">
        <w:t xml:space="preserve"> such as partial substitution</w:t>
      </w:r>
      <w:ins w:id="161" w:author="Peng, Hong" w:date="2020-02-19T12:15:00Z">
        <w:r w:rsidR="00C246C0">
          <w:t xml:space="preserve"> with </w:t>
        </w:r>
      </w:ins>
      <w:ins w:id="162" w:author="Xu, Jason" w:date="2020-02-20T09:09:00Z">
        <w:r w:rsidR="00762205">
          <w:t>low quality rice</w:t>
        </w:r>
      </w:ins>
      <w:ins w:id="163" w:author="Xu, Jason" w:date="2020-02-20T09:28:00Z">
        <w:r w:rsidR="007D6C75">
          <w:t xml:space="preserve"> </w:t>
        </w:r>
      </w:ins>
      <w:ins w:id="164" w:author="Peng, Hong" w:date="2020-02-19T12:15:00Z">
        <w:del w:id="165" w:author="Xu, Jason" w:date="2020-02-19T21:17:00Z">
          <w:r w:rsidR="00C246C0" w:rsidDel="008C6F2B">
            <w:rPr>
              <w:rFonts w:hint="eastAsia"/>
              <w:lang w:eastAsia="zh-CN"/>
            </w:rPr>
            <w:delText>x</w:delText>
          </w:r>
          <w:r w:rsidR="00C246C0" w:rsidDel="008C6F2B">
            <w:rPr>
              <w:lang w:eastAsia="zh-CN"/>
            </w:rPr>
            <w:delText>xx</w:delText>
          </w:r>
        </w:del>
      </w:ins>
      <w:del w:id="166" w:author="Xu, Jason" w:date="2020-02-20T09:28:00Z">
        <w:r w:rsidR="00E6560E" w:rsidRPr="40B95934" w:rsidDel="007D6C75">
          <w:delText xml:space="preserve"> </w:delText>
        </w:r>
      </w:del>
      <w:r w:rsidR="00E6560E" w:rsidRPr="40B95934">
        <w:t>has been frequently reported in recent years</w:t>
      </w:r>
      <w:ins w:id="167" w:author="Peng, Hong" w:date="2020-02-19T12:22:00Z">
        <w:r w:rsidR="009C407C">
          <w:t>.</w:t>
        </w:r>
      </w:ins>
      <w:r>
        <w:t xml:space="preserve"> </w:t>
      </w:r>
      <w:r w:rsidR="00947D01">
        <w:t>[</w:t>
      </w:r>
      <w:r w:rsidR="00947D01">
        <w:fldChar w:fldCharType="begin"/>
      </w:r>
      <w:r w:rsidR="00FE2241">
        <w:instrText xml:space="preserve"> ADDIN EN.CITE &lt;EndNote&gt;&lt;Cite&gt;&lt;Author&gt;Rodriguez&lt;/Author&gt;&lt;Year&gt;2014&lt;/Year&gt;&lt;RecNum&gt;972&lt;/RecNum&gt;&lt;DisplayText&gt;&lt;style face="superscript"&gt;4&lt;/style&gt;&lt;/DisplayText&gt;&lt;record&gt;&lt;rec-number&gt;972&lt;/rec-number&gt;&lt;foreign-keys&gt;&lt;key app="EN" db-id="w9ezvfad45wdw0ep92uxsde6zxxezsvvtavw" timestamp="1580123443" guid="9e4c71e7-466c-4377-b62a-2f88931600d4"&gt;972&lt;/key&gt;&lt;/foreign-keys&gt;&lt;ref-type name="Electronic Article"&gt;43&lt;/ref-type&gt;&lt;contributors&gt;&lt;authors&gt;&lt;author&gt;Rodriguez, Lulu&lt;/author&gt;&lt;author&gt;Li,   Jing&lt;/author&gt;&lt;author&gt;Sar,   Sela&lt;/author&gt;&lt;/authors&gt;&lt;/contributors&gt;&lt;titles&gt;&lt;title&gt;Social trust and risk knowledge, perception and behaviours resulting from a rice tampering scandal&lt;/title&gt;&lt;secondary-title&gt;International Journal of Food Safety, Nutrition and Public Health&lt;/secondary-title&gt;&lt;/titles&gt;&lt;periodical&gt;&lt;full-title&gt;International Journal of Food Safety, Nutrition and Public Health&lt;/full-title&gt;&lt;/periodical&gt;&lt;volume&gt;5&lt;/volume&gt;&lt;number&gt;1&lt;/number&gt;&lt;section&gt;16 July 2014&lt;/section&gt;&lt;dates&gt;&lt;year&gt;2014&lt;/year&gt;&lt;/dates&gt;&lt;urls&gt;&lt;/urls&gt;&lt;electronic-resource-num&gt;10.1504/IJFSNPH.2014.063513&lt;/electronic-resource-num&gt;&lt;/record&gt;&lt;/Cite&gt;&lt;/EndNote&gt;</w:instrText>
      </w:r>
      <w:r w:rsidR="00947D01">
        <w:fldChar w:fldCharType="separate"/>
      </w:r>
      <w:r w:rsidR="00FE2241" w:rsidRPr="00FE2241">
        <w:rPr>
          <w:noProof/>
          <w:vertAlign w:val="superscript"/>
        </w:rPr>
        <w:t>4</w:t>
      </w:r>
      <w:r w:rsidR="00947D01">
        <w:fldChar w:fldCharType="end"/>
      </w:r>
      <w:r w:rsidR="00E6560E" w:rsidRPr="40B95934">
        <w:t xml:space="preserve"> </w:t>
      </w:r>
      <w:commentRangeStart w:id="168"/>
      <w:r w:rsidR="00947D01" w:rsidRPr="00F82752">
        <w:rPr>
          <w:highlight w:val="yellow"/>
        </w:rPr>
        <w:t>ANOTHER REF AS WELL</w:t>
      </w:r>
      <w:r w:rsidR="0071490E">
        <w:t xml:space="preserve"> </w:t>
      </w:r>
      <w:r w:rsidR="0071490E" w:rsidRPr="0071490E">
        <w:rPr>
          <w:highlight w:val="yellow"/>
        </w:rPr>
        <w:t>c1</w:t>
      </w:r>
      <w:r w:rsidR="00947D01">
        <w:t>]</w:t>
      </w:r>
      <w:r w:rsidR="00947D01" w:rsidRPr="40B95934">
        <w:t xml:space="preserve"> </w:t>
      </w:r>
      <w:commentRangeEnd w:id="168"/>
      <w:r w:rsidR="0029490B">
        <w:rPr>
          <w:rStyle w:val="CommentReference"/>
        </w:rPr>
        <w:commentReference w:id="168"/>
      </w:r>
      <w:ins w:id="169" w:author="Xu, Jason" w:date="2020-02-20T09:10:00Z">
        <w:r w:rsidR="00762205" w:rsidRPr="40B95934" w:rsidDel="00762205">
          <w:t xml:space="preserve"> </w:t>
        </w:r>
      </w:ins>
      <w:ins w:id="170" w:author="Xu, Jason" w:date="2020-02-20T09:29:00Z">
        <w:r w:rsidR="007C0245">
          <w:t xml:space="preserve">Since that </w:t>
        </w:r>
      </w:ins>
      <w:del w:id="171" w:author="Xu, Jason" w:date="2020-02-20T09:10:00Z">
        <w:r w:rsidR="00E6560E" w:rsidRPr="40B95934" w:rsidDel="00762205">
          <w:delText xml:space="preserve">The major </w:delText>
        </w:r>
      </w:del>
      <w:ins w:id="172" w:author="Peng, Hong" w:date="2020-02-19T12:23:00Z">
        <w:del w:id="173" w:author="Xu, Jason" w:date="2020-02-20T09:10:00Z">
          <w:r w:rsidR="009C407C" w:rsidDel="00762205">
            <w:delText>biggest</w:delText>
          </w:r>
          <w:r w:rsidR="009C407C" w:rsidRPr="40B95934" w:rsidDel="00762205">
            <w:delText xml:space="preserve"> </w:delText>
          </w:r>
        </w:del>
      </w:ins>
      <w:commentRangeStart w:id="174"/>
      <w:del w:id="175" w:author="Xu, Jason" w:date="2020-02-20T09:10:00Z">
        <w:r w:rsidR="00E6560E" w:rsidRPr="40B95934" w:rsidDel="00762205">
          <w:delText>challenge</w:delText>
        </w:r>
        <w:commentRangeEnd w:id="174"/>
        <w:r w:rsidR="00531FB1" w:rsidDel="00762205">
          <w:rPr>
            <w:rStyle w:val="CommentReference"/>
          </w:rPr>
          <w:commentReference w:id="174"/>
        </w:r>
        <w:r w:rsidR="00E6560E" w:rsidRPr="40B95934" w:rsidDel="00762205">
          <w:delText xml:space="preserve"> it </w:delText>
        </w:r>
      </w:del>
      <w:ins w:id="176" w:author="Peng, Hong" w:date="2020-02-19T12:23:00Z">
        <w:del w:id="177" w:author="Xu, Jason" w:date="2020-02-20T09:10:00Z">
          <w:r w:rsidR="009C407C" w:rsidDel="00762205">
            <w:delText>is</w:delText>
          </w:r>
          <w:r w:rsidR="009C407C" w:rsidRPr="40B95934" w:rsidDel="00762205">
            <w:delText xml:space="preserve"> </w:delText>
          </w:r>
        </w:del>
      </w:ins>
      <w:del w:id="178" w:author="Xu, Jason" w:date="2020-02-20T09:10:00Z">
        <w:r w:rsidR="00E6560E" w:rsidRPr="40B95934" w:rsidDel="00762205">
          <w:delText>that</w:delText>
        </w:r>
      </w:del>
      <w:r w:rsidR="00E6560E" w:rsidRPr="40B95934">
        <w:t xml:space="preserve">it is </w:t>
      </w:r>
      <w:del w:id="179" w:author="Xu, Jason" w:date="2020-02-20T09:24:00Z">
        <w:r w:rsidR="00E6560E" w:rsidRPr="40B95934" w:rsidDel="007F3D78">
          <w:delText xml:space="preserve">almost </w:delText>
        </w:r>
      </w:del>
      <w:del w:id="180" w:author="Xu, Jason" w:date="2020-02-20T09:23:00Z">
        <w:r w:rsidR="00E6560E" w:rsidRPr="40B95934" w:rsidDel="00B73514">
          <w:delText xml:space="preserve">impossible </w:delText>
        </w:r>
      </w:del>
      <w:ins w:id="181" w:author="Xu, Jason" w:date="2020-02-20T09:23:00Z">
        <w:r w:rsidR="00B73514">
          <w:t>challenging</w:t>
        </w:r>
        <w:r w:rsidR="00B73514" w:rsidRPr="40B95934">
          <w:t xml:space="preserve"> </w:t>
        </w:r>
      </w:ins>
      <w:r w:rsidR="00E6560E" w:rsidRPr="40B95934">
        <w:t xml:space="preserve">to visually differentiate </w:t>
      </w:r>
      <w:ins w:id="182" w:author="Xu, Jason" w:date="2020-02-20T09:22:00Z">
        <w:r w:rsidR="00076B2C">
          <w:t xml:space="preserve">GI </w:t>
        </w:r>
      </w:ins>
      <w:r w:rsidR="00E6560E" w:rsidRPr="40B95934">
        <w:t>rice</w:t>
      </w:r>
      <w:ins w:id="183" w:author="Xu, Jason" w:date="2020-02-20T09:23:00Z">
        <w:r w:rsidR="006B4D63">
          <w:t xml:space="preserve"> </w:t>
        </w:r>
      </w:ins>
      <w:ins w:id="184" w:author="Xu, Jason" w:date="2020-02-20T09:25:00Z">
        <w:r w:rsidR="00F3578E">
          <w:t>from</w:t>
        </w:r>
      </w:ins>
      <w:ins w:id="185" w:author="Xu, Jason" w:date="2020-02-20T09:22:00Z">
        <w:r w:rsidR="00076B2C">
          <w:t xml:space="preserve"> </w:t>
        </w:r>
      </w:ins>
      <w:ins w:id="186" w:author="Xu, Jason" w:date="2020-02-20T09:24:00Z">
        <w:r w:rsidR="00826421">
          <w:t xml:space="preserve">non-GI </w:t>
        </w:r>
      </w:ins>
      <w:ins w:id="187" w:author="Xu, Jason" w:date="2020-02-20T09:25:00Z">
        <w:r w:rsidR="00416903">
          <w:t>ones</w:t>
        </w:r>
      </w:ins>
      <w:ins w:id="188" w:author="Peng, Hong" w:date="2020-02-19T12:23:00Z">
        <w:del w:id="189" w:author="Xu, Jason" w:date="2020-02-20T09:25:00Z">
          <w:r w:rsidR="009C407C" w:rsidDel="00416903">
            <w:delText xml:space="preserve"> </w:delText>
          </w:r>
        </w:del>
        <w:del w:id="190" w:author="Xu, Jason" w:date="2020-02-20T09:24:00Z">
          <w:r w:rsidR="009C407C" w:rsidDel="00826421">
            <w:delText>with xxx</w:delText>
          </w:r>
        </w:del>
      </w:ins>
      <w:ins w:id="191" w:author="Xu, Jason" w:date="2020-02-20T09:26:00Z">
        <w:r w:rsidR="00416903">
          <w:t xml:space="preserve"> </w:t>
        </w:r>
      </w:ins>
      <w:del w:id="192" w:author="Xu, Jason" w:date="2020-02-20T09:24:00Z">
        <w:r w:rsidR="00E6560E" w:rsidRPr="40B95934" w:rsidDel="00826421">
          <w:delText xml:space="preserve"> </w:delText>
        </w:r>
      </w:del>
      <w:r w:rsidR="00E6560E" w:rsidRPr="40B95934">
        <w:t>with reliable accuracy</w:t>
      </w:r>
      <w:ins w:id="193" w:author="Xu, Jason" w:date="2020-02-20T09:26:00Z">
        <w:r w:rsidR="00416903">
          <w:t xml:space="preserve">, there is a great need to develop </w:t>
        </w:r>
      </w:ins>
      <w:del w:id="194" w:author="Xu, Jason" w:date="2020-02-20T09:26:00Z">
        <w:r w:rsidR="00E6560E" w:rsidRPr="40B95934" w:rsidDel="00416903">
          <w:delText xml:space="preserve">. </w:delText>
        </w:r>
        <w:r w:rsidR="00964B15" w:rsidDel="00416903">
          <w:delText xml:space="preserve">Therefore, </w:delText>
        </w:r>
        <w:r w:rsidR="00B57E0F" w:rsidDel="00416903">
          <w:delText xml:space="preserve">considerable </w:delText>
        </w:r>
        <w:r w:rsidR="00E6560E" w:rsidRPr="40B95934" w:rsidDel="00416903">
          <w:delText>effort ha</w:delText>
        </w:r>
        <w:r w:rsidR="00B57E0F" w:rsidDel="00416903">
          <w:delText>s</w:delText>
        </w:r>
        <w:r w:rsidR="00E6560E" w:rsidRPr="40B95934" w:rsidDel="00416903">
          <w:delText xml:space="preserve"> been focused on the development of</w:delText>
        </w:r>
      </w:del>
      <w:r w:rsidR="00E6560E" w:rsidRPr="40B95934">
        <w:t xml:space="preserve"> </w:t>
      </w:r>
      <w:ins w:id="195" w:author="Xu, Jason" w:date="2020-02-20T09:29:00Z">
        <w:r w:rsidR="007C0245">
          <w:t xml:space="preserve">an </w:t>
        </w:r>
      </w:ins>
      <w:r w:rsidR="00E6560E" w:rsidRPr="40B95934">
        <w:t>easy, reliable</w:t>
      </w:r>
      <w:ins w:id="196" w:author="Peng, Hong" w:date="2020-02-19T12:24:00Z">
        <w:r w:rsidR="009C407C">
          <w:t>, and</w:t>
        </w:r>
      </w:ins>
      <w:r w:rsidR="00E6560E" w:rsidRPr="40B95934">
        <w:t xml:space="preserve"> “fingerprinting”- based authentication </w:t>
      </w:r>
      <w:ins w:id="197" w:author="Xu, Jason" w:date="2020-02-20T09:26:00Z">
        <w:r w:rsidR="00386F97">
          <w:t xml:space="preserve">toolbox to </w:t>
        </w:r>
      </w:ins>
      <w:ins w:id="198" w:author="Xu, Jason" w:date="2020-02-20T09:27:00Z">
        <w:r w:rsidR="00386F97">
          <w:t xml:space="preserve">prevent </w:t>
        </w:r>
        <w:r w:rsidR="00DF7010">
          <w:t>the case of adulteration.</w:t>
        </w:r>
      </w:ins>
      <w:commentRangeStart w:id="199"/>
      <w:del w:id="200" w:author="Xu, Jason" w:date="2020-02-20T09:29:00Z">
        <w:r w:rsidR="00E6560E" w:rsidRPr="40B95934" w:rsidDel="007C0245">
          <w:delText>methodology</w:delText>
        </w:r>
        <w:commentRangeEnd w:id="199"/>
        <w:r w:rsidR="009C407C" w:rsidDel="007C0245">
          <w:rPr>
            <w:rStyle w:val="CommentReference"/>
          </w:rPr>
          <w:commentReference w:id="199"/>
        </w:r>
      </w:del>
      <w:del w:id="201" w:author="Xu, Jason" w:date="2020-02-20T09:26:00Z">
        <w:r w:rsidR="00E6560E" w:rsidRPr="40B95934" w:rsidDel="00416903">
          <w:delText>.</w:delText>
        </w:r>
      </w:del>
    </w:p>
    <w:p w14:paraId="250EACAA" w14:textId="5DE29627" w:rsidR="006353EB" w:rsidRDefault="006353EB" w:rsidP="006353EB">
      <w:pPr>
        <w:ind w:left="720"/>
      </w:pPr>
      <w:commentRangeStart w:id="202"/>
      <w:r w:rsidRPr="00302339">
        <w:rPr>
          <w:highlight w:val="yellow"/>
        </w:rPr>
        <w:t>How many harvests</w:t>
      </w:r>
      <w:r>
        <w:rPr>
          <w:highlight w:val="yellow"/>
        </w:rPr>
        <w:t xml:space="preserve">? </w:t>
      </w:r>
      <w:commentRangeEnd w:id="202"/>
      <w:r w:rsidR="005B7704">
        <w:rPr>
          <w:rStyle w:val="CommentReference"/>
        </w:rPr>
        <w:commentReference w:id="202"/>
      </w:r>
      <w:r w:rsidRPr="00BB0D82">
        <w:rPr>
          <w:highlight w:val="yellow"/>
        </w:rPr>
        <w:t xml:space="preserve"> </w:t>
      </w:r>
      <w:r>
        <w:rPr>
          <w:highlight w:val="yellow"/>
        </w:rPr>
        <w:t xml:space="preserve">What is the </w:t>
      </w:r>
      <w:r w:rsidRPr="00BB0D82">
        <w:rPr>
          <w:highlight w:val="yellow"/>
        </w:rPr>
        <w:t>Consumption</w:t>
      </w:r>
      <w:r>
        <w:rPr>
          <w:highlight w:val="yellow"/>
        </w:rPr>
        <w:t>?</w:t>
      </w:r>
      <w:r w:rsidRPr="00BB0D82">
        <w:rPr>
          <w:highlight w:val="yellow"/>
        </w:rPr>
        <w:t xml:space="preserve"> </w:t>
      </w:r>
      <w:r w:rsidRPr="00302339">
        <w:rPr>
          <w:highlight w:val="yellow"/>
        </w:rPr>
        <w:t>How much is imported</w:t>
      </w:r>
      <w:r w:rsidRPr="002A0B14">
        <w:rPr>
          <w:highlight w:val="yellow"/>
        </w:rPr>
        <w:t>? How much exported</w:t>
      </w:r>
      <w:r w:rsidRPr="00302339">
        <w:rPr>
          <w:highlight w:val="yellow"/>
        </w:rPr>
        <w:t>?</w:t>
      </w:r>
      <w:r>
        <w:t xml:space="preserve"> </w:t>
      </w:r>
    </w:p>
    <w:p w14:paraId="3F02B4EC" w14:textId="77777777" w:rsidR="006353EB" w:rsidRDefault="006353EB" w:rsidP="006353EB">
      <w:pPr>
        <w:ind w:left="720"/>
      </w:pPr>
      <w:r w:rsidRPr="00302339">
        <w:rPr>
          <w:highlight w:val="yellow"/>
        </w:rPr>
        <w:t xml:space="preserve">What </w:t>
      </w:r>
      <w:proofErr w:type="gramStart"/>
      <w:r w:rsidRPr="00302339">
        <w:rPr>
          <w:highlight w:val="yellow"/>
        </w:rPr>
        <w:t>are</w:t>
      </w:r>
      <w:proofErr w:type="gramEnd"/>
      <w:r w:rsidRPr="00302339">
        <w:rPr>
          <w:highlight w:val="yellow"/>
        </w:rPr>
        <w:t xml:space="preserve"> most common type(s) of rice fraud</w:t>
      </w:r>
      <w:r>
        <w:rPr>
          <w:highlight w:val="yellow"/>
        </w:rPr>
        <w:t xml:space="preserve"> in China</w:t>
      </w:r>
      <w:r w:rsidRPr="00302339">
        <w:rPr>
          <w:highlight w:val="yellow"/>
        </w:rPr>
        <w:t>?  What can be/is being done to mitigate rice fraud in China?</w:t>
      </w:r>
      <w:r>
        <w:t xml:space="preserve"> </w:t>
      </w:r>
    </w:p>
    <w:p w14:paraId="6DBA745B" w14:textId="77777777" w:rsidR="006353EB" w:rsidRPr="002A0B14" w:rsidRDefault="006353EB" w:rsidP="002A0B14">
      <w:pPr>
        <w:ind w:left="720"/>
      </w:pPr>
    </w:p>
    <w:p w14:paraId="0074A7B1" w14:textId="77777777" w:rsidR="0090369B" w:rsidRDefault="0090369B" w:rsidP="0090369B">
      <w:pPr>
        <w:pStyle w:val="Heading3"/>
        <w:rPr>
          <w:noProof/>
        </w:rPr>
      </w:pPr>
      <w:r w:rsidRPr="4B36E594">
        <w:rPr>
          <w:noProof/>
        </w:rPr>
        <w:lastRenderedPageBreak/>
        <w:t>Handheld NIR</w:t>
      </w:r>
    </w:p>
    <w:p w14:paraId="1651E228" w14:textId="2A44D3DA" w:rsidR="0090369B" w:rsidRDefault="0090369B" w:rsidP="0090369B">
      <w:pPr>
        <w:ind w:left="720"/>
      </w:pPr>
      <w:r>
        <w:t xml:space="preserve">124 polished white rice samples were collected in China and scanned in triplicate on the </w:t>
      </w:r>
      <w:proofErr w:type="spellStart"/>
      <w:r>
        <w:t>SCiO</w:t>
      </w:r>
      <w:proofErr w:type="spellEnd"/>
      <w:r>
        <w:t xml:space="preserve"> according to the method described earlier</w:t>
      </w:r>
      <w:r w:rsidRPr="00E57E33">
        <w:rPr>
          <w:highlight w:val="yellow"/>
        </w:rPr>
        <w:t xml:space="preserve">. </w:t>
      </w:r>
      <w:r w:rsidR="002610B3" w:rsidRPr="00E57E33">
        <w:rPr>
          <w:highlight w:val="yellow"/>
        </w:rPr>
        <w:t xml:space="preserve"> How where these samples obtained – markets? </w:t>
      </w:r>
      <w:r w:rsidR="00EF13FE" w:rsidRPr="00E57E33">
        <w:rPr>
          <w:highlight w:val="yellow"/>
        </w:rPr>
        <w:t>Growers?  Please provide additional details so reader can determine if samples are “authentic” or not.</w:t>
      </w:r>
      <w:r w:rsidR="00EF13FE">
        <w:t xml:space="preserve">  </w:t>
      </w:r>
      <w:r>
        <w:t>These samples were divided to represent 5 different GI varieties: Panjin (</w:t>
      </w:r>
      <w:commentRangeStart w:id="203"/>
      <w:r>
        <w:t>Jilin</w:t>
      </w:r>
      <w:commentRangeEnd w:id="203"/>
      <w:r w:rsidR="00DD053C">
        <w:rPr>
          <w:rStyle w:val="CommentReference"/>
        </w:rPr>
        <w:commentReference w:id="203"/>
      </w:r>
      <w:r>
        <w:t>) (n=52); Jingshan (Hubei) (n=20); Sheyang (Jiangsu) (n=19); Guigang (Guangxi) (n=14); and Wuchang (Heilongjiang) (n=19). All collected varieties were identified as high-quality rice</w:t>
      </w:r>
      <w:r w:rsidR="00033B18">
        <w:t>.</w:t>
      </w:r>
      <w:r>
        <w:t xml:space="preserve"> </w:t>
      </w:r>
      <w:r w:rsidR="009258BB" w:rsidRPr="00E57E33">
        <w:rPr>
          <w:highlight w:val="yellow"/>
        </w:rPr>
        <w:t>How?</w:t>
      </w:r>
      <w:r w:rsidR="009258BB">
        <w:t xml:space="preserve">  </w:t>
      </w:r>
      <w:r>
        <w:t>Numerous pre-processing techniques w</w:t>
      </w:r>
      <w:r w:rsidR="00C57033">
        <w:t>ere</w:t>
      </w:r>
      <w:r>
        <w:t xml:space="preserve"> applied to the data and chemometric models developed, in both ‘The lab’ and </w:t>
      </w:r>
      <w:proofErr w:type="spellStart"/>
      <w:r>
        <w:t>Simca</w:t>
      </w:r>
      <w:proofErr w:type="spellEnd"/>
      <w:r>
        <w:t xml:space="preserve"> 15, to distinguish between the varieties</w:t>
      </w:r>
      <w:r w:rsidR="00677FF7">
        <w:t>, data not shown</w:t>
      </w:r>
      <w:r>
        <w:t>.</w:t>
      </w:r>
    </w:p>
    <w:p w14:paraId="56676145" w14:textId="2BAEF8EF" w:rsidR="00033B18" w:rsidRDefault="0090369B" w:rsidP="0090369B">
      <w:pPr>
        <w:ind w:left="720"/>
      </w:pPr>
      <w:r>
        <w:t xml:space="preserve">Using </w:t>
      </w:r>
      <w:r w:rsidR="00033B18">
        <w:t>‘</w:t>
      </w:r>
      <w:r>
        <w:t>The Lab</w:t>
      </w:r>
      <w:r w:rsidR="00033B18">
        <w:t>’</w:t>
      </w:r>
      <w:r>
        <w:t>, the best</w:t>
      </w:r>
      <w:r w:rsidR="00C814C4">
        <w:t>, based on internal cross-validation</w:t>
      </w:r>
      <w:r w:rsidR="00677FF7">
        <w:t>,</w:t>
      </w:r>
      <w:r>
        <w:t xml:space="preserve"> Random Forest model was obtained after averaging the sample replicates then applying, in order: SNV; Subtract Average; Second Derivative (window: 35, quadratic polynomial); </w:t>
      </w:r>
      <w:r w:rsidR="00033B18">
        <w:t xml:space="preserve">and </w:t>
      </w:r>
      <w:r>
        <w:t>Wavelength Z</w:t>
      </w:r>
      <w:r w:rsidR="00E57E33">
        <w:t>-</w:t>
      </w:r>
      <w:r>
        <w:t xml:space="preserve">score to the full spectral range produced by the </w:t>
      </w:r>
      <w:proofErr w:type="spellStart"/>
      <w:r>
        <w:t>SCiO</w:t>
      </w:r>
      <w:proofErr w:type="spellEnd"/>
      <w:r>
        <w:t xml:space="preserve">. </w:t>
      </w:r>
      <w:r w:rsidR="00033B18">
        <w:fldChar w:fldCharType="begin"/>
      </w:r>
      <w:r w:rsidR="00033B18">
        <w:instrText xml:space="preserve"> REF _Ref31028768 \h </w:instrText>
      </w:r>
      <w:r w:rsidR="00033B18">
        <w:fldChar w:fldCharType="separate"/>
      </w:r>
      <w:r w:rsidR="007A2AB2">
        <w:t xml:space="preserve">Figure </w:t>
      </w:r>
      <w:r w:rsidR="007A2AB2">
        <w:rPr>
          <w:noProof/>
        </w:rPr>
        <w:t>2</w:t>
      </w:r>
      <w:r w:rsidR="00033B18">
        <w:fldChar w:fldCharType="end"/>
      </w:r>
      <w:r w:rsidR="00033B18">
        <w:t>a</w:t>
      </w:r>
      <w:r>
        <w:t xml:space="preserve"> shows the confusion table generated by </w:t>
      </w:r>
      <w:r w:rsidR="00033B18">
        <w:t>‘</w:t>
      </w:r>
      <w:r>
        <w:t>The Lab</w:t>
      </w:r>
      <w:r w:rsidR="00033B18">
        <w:t>’</w:t>
      </w:r>
      <w:r>
        <w:t xml:space="preserve"> under these conditions. Using </w:t>
      </w:r>
      <w:proofErr w:type="spellStart"/>
      <w:r>
        <w:t>Simca</w:t>
      </w:r>
      <w:proofErr w:type="spellEnd"/>
      <w:r>
        <w:t xml:space="preserve"> 15, the best model</w:t>
      </w:r>
      <w:r w:rsidR="00677FF7">
        <w:t>, based on internal cross-validation,</w:t>
      </w:r>
      <w:r>
        <w:t xml:space="preserve"> was generated using an OPLS-DA algorithm on data that had undergone</w:t>
      </w:r>
      <w:r w:rsidR="00033B18">
        <w:t>:</w:t>
      </w:r>
      <w:r>
        <w:t xml:space="preserve"> SNV; first derivative (window: 15, quadratic polynomial); and </w:t>
      </w:r>
      <w:proofErr w:type="spellStart"/>
      <w:r>
        <w:t>Savitzky-Golay</w:t>
      </w:r>
      <w:proofErr w:type="spellEnd"/>
      <w:r>
        <w:t xml:space="preserve"> filtering (window:15) preprocessing, </w:t>
      </w:r>
      <w:r w:rsidR="00E6560E">
        <w:fldChar w:fldCharType="begin"/>
      </w:r>
      <w:r w:rsidR="00E6560E">
        <w:instrText xml:space="preserve"> REF _Ref31028768 \h </w:instrText>
      </w:r>
      <w:r w:rsidR="00E6560E">
        <w:fldChar w:fldCharType="separate"/>
      </w:r>
      <w:r w:rsidR="007A2AB2">
        <w:t xml:space="preserve">Figure </w:t>
      </w:r>
      <w:r w:rsidR="007A2AB2">
        <w:rPr>
          <w:noProof/>
        </w:rPr>
        <w:t>2</w:t>
      </w:r>
      <w:r w:rsidR="00E6560E">
        <w:fldChar w:fldCharType="end"/>
      </w:r>
      <w:r w:rsidR="00E6560E">
        <w:t>b</w:t>
      </w:r>
      <w:r>
        <w:t xml:space="preserve">. </w:t>
      </w:r>
    </w:p>
    <w:p w14:paraId="5934924F" w14:textId="0630D1CD" w:rsidR="00E6560E" w:rsidRDefault="00E6560E" w:rsidP="00E6560E">
      <w:pPr>
        <w:ind w:left="720"/>
      </w:pPr>
      <w:r>
        <w:rPr>
          <w:highlight w:val="yellow"/>
        </w:rPr>
        <w:fldChar w:fldCharType="begin"/>
      </w:r>
      <w:r>
        <w:rPr>
          <w:highlight w:val="yellow"/>
        </w:rPr>
        <w:instrText xml:space="preserve"> REF _Ref31028768 \h </w:instrText>
      </w:r>
      <w:r>
        <w:rPr>
          <w:highlight w:val="yellow"/>
        </w:rPr>
      </w:r>
      <w:r>
        <w:rPr>
          <w:highlight w:val="yellow"/>
        </w:rPr>
        <w:fldChar w:fldCharType="separate"/>
      </w:r>
      <w:r w:rsidR="007A2AB2">
        <w:t xml:space="preserve">Figure </w:t>
      </w:r>
      <w:r w:rsidR="007A2AB2">
        <w:rPr>
          <w:noProof/>
        </w:rPr>
        <w:t>2</w:t>
      </w:r>
      <w:r>
        <w:rPr>
          <w:highlight w:val="yellow"/>
        </w:rPr>
        <w:fldChar w:fldCharType="end"/>
      </w:r>
      <w:r w:rsidR="0090369B">
        <w:t>a shows that</w:t>
      </w:r>
      <w:r>
        <w:t>, during internal cross-validation,</w:t>
      </w:r>
      <w:r w:rsidR="0090369B">
        <w:t xml:space="preserve"> all Panjin, Guigang and Jingshan GI varieties have been correctly classified</w:t>
      </w:r>
      <w:r w:rsidR="00033B18">
        <w:t xml:space="preserve"> in </w:t>
      </w:r>
      <w:r>
        <w:t>all</w:t>
      </w:r>
      <w:r w:rsidR="00033B18">
        <w:t xml:space="preserve"> instance</w:t>
      </w:r>
      <w:r>
        <w:t>s</w:t>
      </w:r>
      <w:r w:rsidR="0090369B">
        <w:t xml:space="preserve"> whil</w:t>
      </w:r>
      <w:r w:rsidR="008C4B50">
        <w:t>e</w:t>
      </w:r>
      <w:r w:rsidR="0090369B">
        <w:t xml:space="preserve"> Sheyang and Wuchang have been misclassified </w:t>
      </w:r>
      <w:r w:rsidR="00677FF7">
        <w:t xml:space="preserve">6 </w:t>
      </w:r>
      <w:r w:rsidR="0090369B">
        <w:t xml:space="preserve">% and </w:t>
      </w:r>
      <w:r w:rsidR="00677FF7">
        <w:t xml:space="preserve">5 </w:t>
      </w:r>
      <w:r w:rsidR="0090369B">
        <w:t>% of the time</w:t>
      </w:r>
      <w:r w:rsidR="008C4B50">
        <w:t>,</w:t>
      </w:r>
      <w:r w:rsidR="0090369B">
        <w:t xml:space="preserve"> respectively. Sheyang samples</w:t>
      </w:r>
      <w:r w:rsidR="008C4B50">
        <w:t xml:space="preserve"> (6</w:t>
      </w:r>
      <w:r w:rsidR="00677FF7">
        <w:t xml:space="preserve"> </w:t>
      </w:r>
      <w:r w:rsidR="008C4B50">
        <w:t>%)</w:t>
      </w:r>
      <w:r w:rsidR="0090369B">
        <w:t xml:space="preserve"> </w:t>
      </w:r>
      <w:r>
        <w:t xml:space="preserve">where </w:t>
      </w:r>
      <w:r w:rsidR="0090369B">
        <w:t>misclassified as Wuchang and Wuchang samples</w:t>
      </w:r>
      <w:r w:rsidR="0049687B">
        <w:t xml:space="preserve"> (5</w:t>
      </w:r>
      <w:r w:rsidR="00677FF7">
        <w:t xml:space="preserve"> </w:t>
      </w:r>
      <w:r w:rsidR="0049687B">
        <w:t>%)</w:t>
      </w:r>
      <w:r w:rsidR="0090369B">
        <w:t xml:space="preserve"> </w:t>
      </w:r>
      <w:r>
        <w:t xml:space="preserve">were </w:t>
      </w:r>
      <w:r w:rsidR="0090369B">
        <w:t xml:space="preserve">misclassified as Panjin. </w:t>
      </w:r>
      <w:r>
        <w:fldChar w:fldCharType="begin"/>
      </w:r>
      <w:r>
        <w:instrText xml:space="preserve"> REF _Ref31028768 \h </w:instrText>
      </w:r>
      <w:r>
        <w:fldChar w:fldCharType="separate"/>
      </w:r>
      <w:r w:rsidR="007A2AB2">
        <w:t xml:space="preserve">Figure </w:t>
      </w:r>
      <w:r w:rsidR="007A2AB2">
        <w:rPr>
          <w:noProof/>
        </w:rPr>
        <w:t>2</w:t>
      </w:r>
      <w:r>
        <w:fldChar w:fldCharType="end"/>
      </w:r>
      <w:r w:rsidR="0090369B">
        <w:t>b shows clear clustering within GI varieties. The robustness of the</w:t>
      </w:r>
      <w:r>
        <w:t>se</w:t>
      </w:r>
      <w:r w:rsidR="0090369B">
        <w:t xml:space="preserve"> model can only be tested when additional samples have been collected. However, if either model proves to be robust through a comprehensive validation, then the </w:t>
      </w:r>
      <w:proofErr w:type="spellStart"/>
      <w:r w:rsidR="0090369B">
        <w:t>SCiO</w:t>
      </w:r>
      <w:proofErr w:type="spellEnd"/>
      <w:r w:rsidR="0090369B">
        <w:t xml:space="preserve"> could be used for rapid in-field assessment of GI status. </w:t>
      </w:r>
      <w:r w:rsidR="0049687B">
        <w:t>Having a robust</w:t>
      </w:r>
      <w:r w:rsidR="001E50BF">
        <w:t>, reliable, rapid field-based screening technology would not</w:t>
      </w:r>
      <w:r w:rsidR="00677FF7">
        <w:t xml:space="preserve"> </w:t>
      </w:r>
      <w:r w:rsidR="0090369B">
        <w:t>only protect sellers from unfair competition through fraudulent vendors but also protect those consumers who choose to purchase these GI varieties.</w:t>
      </w:r>
    </w:p>
    <w:p w14:paraId="7D99F1FC" w14:textId="77777777" w:rsidR="00AE0425" w:rsidRDefault="00AE0425" w:rsidP="00E6560E">
      <w:pPr>
        <w:ind w:left="720"/>
      </w:pPr>
    </w:p>
    <w:p w14:paraId="782982DD" w14:textId="61CB85A4" w:rsidR="00033B18" w:rsidRDefault="00033B18" w:rsidP="00033B18">
      <w:pPr>
        <w:keepNext/>
        <w:ind w:left="720"/>
      </w:pPr>
      <w:r>
        <w:rPr>
          <w:noProof/>
          <w:lang w:eastAsia="zh-CN"/>
        </w:rPr>
        <mc:AlternateContent>
          <mc:Choice Requires="wps">
            <w:drawing>
              <wp:anchor distT="45720" distB="45720" distL="114300" distR="114300" simplePos="0" relativeHeight="251658240" behindDoc="0" locked="0" layoutInCell="1" allowOverlap="1" wp14:anchorId="78E425AC" wp14:editId="0998A004">
                <wp:simplePos x="0" y="0"/>
                <wp:positionH relativeFrom="column">
                  <wp:posOffset>504825</wp:posOffset>
                </wp:positionH>
                <wp:positionV relativeFrom="paragraph">
                  <wp:posOffset>-152400</wp:posOffset>
                </wp:positionV>
                <wp:extent cx="285750" cy="238125"/>
                <wp:effectExtent l="0" t="0" r="0"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noFill/>
                          <a:miter lim="800000"/>
                          <a:headEnd/>
                          <a:tailEnd/>
                        </a:ln>
                      </wps:spPr>
                      <wps:txbx>
                        <w:txbxContent>
                          <w:p w14:paraId="2172147A" w14:textId="2A8F3C5B" w:rsidR="003F50D8" w:rsidRPr="00E6560E" w:rsidRDefault="003F50D8">
                            <w:pPr>
                              <w:rPr>
                                <w:b/>
                                <w:bCs/>
                                <w:lang w:val="en-GB"/>
                              </w:rPr>
                            </w:pPr>
                            <w:r>
                              <w:rPr>
                                <w:b/>
                                <w:bCs/>
                                <w:lang w:val="en-GB"/>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425AC" id="_x0000_s1030" type="#_x0000_t202" style="position:absolute;left:0;text-align:left;margin-left:39.75pt;margin-top:-12pt;width:22.5pt;height:18.7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" stroked="f">
                <v:textbox>
                  <w:txbxContent>
                    <w:p w14:paraId="2172147A" w14:textId="2A8F3C5B" w:rsidR="003F50D8" w:rsidRPr="00E6560E" w:rsidRDefault="003F50D8">
                      <w:pPr>
                        <w:rPr>
                          <w:b/>
                          <w:bCs/>
                          <w:lang w:val="en-GB"/>
                        </w:rPr>
                      </w:pPr>
                      <w:r>
                        <w:rPr>
                          <w:b/>
                          <w:bCs/>
                          <w:lang w:val="en-GB"/>
                        </w:rPr>
                        <w:t>a</w:t>
                      </w:r>
                    </w:p>
                  </w:txbxContent>
                </v:textbox>
              </v:shape>
            </w:pict>
          </mc:Fallback>
        </mc:AlternateContent>
      </w:r>
      <w:r w:rsidR="0090369B">
        <w:rPr>
          <w:noProof/>
          <w:lang w:eastAsia="zh-CN"/>
        </w:rPr>
        <w:drawing>
          <wp:inline distT="0" distB="0" distL="0" distR="0" wp14:anchorId="11DBC9AE" wp14:editId="33AD7BC5">
            <wp:extent cx="5399998" cy="2214036"/>
            <wp:effectExtent l="0" t="0" r="0" b="0"/>
            <wp:docPr id="8"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5399998" cy="2214036"/>
                    </a:xfrm>
                    <a:prstGeom prst="rect">
                      <a:avLst/>
                    </a:prstGeom>
                  </pic:spPr>
                </pic:pic>
              </a:graphicData>
            </a:graphic>
          </wp:inline>
        </w:drawing>
      </w:r>
    </w:p>
    <w:p w14:paraId="27D5C288" w14:textId="5B5A9751" w:rsidR="0090369B" w:rsidRDefault="0090369B" w:rsidP="00033B18"/>
    <w:p w14:paraId="4E94A1B0" w14:textId="3D6BF231" w:rsidR="0090369B" w:rsidRDefault="00AE0425" w:rsidP="0090369B">
      <w:pPr>
        <w:ind w:left="720"/>
      </w:pPr>
      <w:r>
        <w:rPr>
          <w:noProof/>
          <w:lang w:eastAsia="zh-CN"/>
        </w:rPr>
        <w:lastRenderedPageBreak/>
        <mc:AlternateContent>
          <mc:Choice Requires="wps">
            <w:drawing>
              <wp:anchor distT="45720" distB="45720" distL="114300" distR="114300" simplePos="0" relativeHeight="251658241" behindDoc="0" locked="0" layoutInCell="1" allowOverlap="1" wp14:anchorId="7819800B" wp14:editId="6583D9D9">
                <wp:simplePos x="0" y="0"/>
                <wp:positionH relativeFrom="column">
                  <wp:posOffset>590550</wp:posOffset>
                </wp:positionH>
                <wp:positionV relativeFrom="paragraph">
                  <wp:posOffset>-53340</wp:posOffset>
                </wp:positionV>
                <wp:extent cx="285750" cy="238125"/>
                <wp:effectExtent l="0" t="0" r="0" b="952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noFill/>
                          <a:miter lim="800000"/>
                          <a:headEnd/>
                          <a:tailEnd/>
                        </a:ln>
                      </wps:spPr>
                      <wps:txbx>
                        <w:txbxContent>
                          <w:p w14:paraId="6949ED3C" w14:textId="63D92B8C" w:rsidR="003F50D8" w:rsidRPr="00E6560E" w:rsidRDefault="003F50D8" w:rsidP="00AE0425">
                            <w:pPr>
                              <w:rPr>
                                <w:b/>
                                <w:bCs/>
                                <w:lang w:val="en-GB"/>
                              </w:rPr>
                            </w:pPr>
                            <w:r>
                              <w:rPr>
                                <w:b/>
                                <w:bCs/>
                                <w:lang w:val="en-GB"/>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19800B" id="_x0000_s1031" type="#_x0000_t202" style="position:absolute;left:0;text-align:left;margin-left:46.5pt;margin-top:-4.2pt;width:22.5pt;height:18.7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" stroked="f">
                <v:textbox>
                  <w:txbxContent>
                    <w:p w14:paraId="6949ED3C" w14:textId="63D92B8C" w:rsidR="003F50D8" w:rsidRPr="00E6560E" w:rsidRDefault="003F50D8" w:rsidP="00AE0425">
                      <w:pPr>
                        <w:rPr>
                          <w:b/>
                          <w:bCs/>
                          <w:lang w:val="en-GB"/>
                        </w:rPr>
                      </w:pPr>
                      <w:r>
                        <w:rPr>
                          <w:b/>
                          <w:bCs/>
                          <w:lang w:val="en-GB"/>
                        </w:rPr>
                        <w:t>b</w:t>
                      </w:r>
                    </w:p>
                  </w:txbxContent>
                </v:textbox>
              </v:shape>
            </w:pict>
          </mc:Fallback>
        </mc:AlternateContent>
      </w:r>
      <w:r w:rsidR="0090369B" w:rsidRPr="00D81A20">
        <w:rPr>
          <w:noProof/>
          <w:lang w:eastAsia="zh-CN"/>
        </w:rPr>
        <w:drawing>
          <wp:inline distT="0" distB="0" distL="0" distR="0" wp14:anchorId="79BC4EED" wp14:editId="482CCAA4">
            <wp:extent cx="5543177" cy="3024000"/>
            <wp:effectExtent l="0" t="0" r="63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1503" b="15691"/>
                    <a:stretch/>
                  </pic:blipFill>
                  <pic:spPr bwMode="auto">
                    <a:xfrm>
                      <a:off x="0" y="0"/>
                      <a:ext cx="5543177" cy="3024000"/>
                    </a:xfrm>
                    <a:prstGeom prst="rect">
                      <a:avLst/>
                    </a:prstGeom>
                    <a:noFill/>
                    <a:ln>
                      <a:noFill/>
                    </a:ln>
                    <a:extLst>
                      <a:ext uri="{53640926-AAD7-44D8-BBD7-CCE9431645EC}">
                        <a14:shadowObscured xmlns:a14="http://schemas.microsoft.com/office/drawing/2010/main"/>
                      </a:ext>
                    </a:extLst>
                  </pic:spPr>
                </pic:pic>
              </a:graphicData>
            </a:graphic>
          </wp:inline>
        </w:drawing>
      </w:r>
    </w:p>
    <w:p w14:paraId="49BC42D0" w14:textId="12DD260B" w:rsidR="00033B18" w:rsidRDefault="00033B18" w:rsidP="00033B18">
      <w:pPr>
        <w:pStyle w:val="Caption"/>
      </w:pPr>
      <w:bookmarkStart w:id="204" w:name="_Ref31028768"/>
      <w:r>
        <w:t xml:space="preserve">Figure </w:t>
      </w:r>
      <w:r w:rsidR="00CD3BA6">
        <w:fldChar w:fldCharType="begin"/>
      </w:r>
      <w:r w:rsidR="00CD3BA6">
        <w:instrText xml:space="preserve"> SEQ Figure \* ARABIC </w:instrText>
      </w:r>
      <w:r w:rsidR="00CD3BA6">
        <w:fldChar w:fldCharType="separate"/>
      </w:r>
      <w:r w:rsidR="007A2AB2">
        <w:rPr>
          <w:noProof/>
        </w:rPr>
        <w:t>2</w:t>
      </w:r>
      <w:r w:rsidR="00CD3BA6">
        <w:fldChar w:fldCharType="end"/>
      </w:r>
      <w:bookmarkEnd w:id="204"/>
      <w:r>
        <w:t>a: Confusion table for optimal Random Forest model developed</w:t>
      </w:r>
      <w:r w:rsidR="00E6560E">
        <w:t xml:space="preserve"> in ‘The Lab’</w:t>
      </w:r>
      <w:r>
        <w:t xml:space="preserve"> using Chinese rice samples. </w:t>
      </w:r>
      <w:r>
        <w:fldChar w:fldCharType="begin"/>
      </w:r>
      <w:r>
        <w:instrText xml:space="preserve"> REF _Ref31028768 \h </w:instrText>
      </w:r>
      <w:r>
        <w:fldChar w:fldCharType="separate"/>
      </w:r>
      <w:r w:rsidR="007A2AB2">
        <w:t xml:space="preserve">Figure </w:t>
      </w:r>
      <w:r w:rsidR="007A2AB2">
        <w:rPr>
          <w:noProof/>
        </w:rPr>
        <w:t>2</w:t>
      </w:r>
      <w:r>
        <w:fldChar w:fldCharType="end"/>
      </w:r>
      <w:r>
        <w:t>b:</w:t>
      </w:r>
      <w:r w:rsidR="00E6560E">
        <w:t xml:space="preserve"> optimal model for Chinese rice samples, produced in </w:t>
      </w:r>
      <w:proofErr w:type="spellStart"/>
      <w:r w:rsidR="00E6560E">
        <w:t>Simca</w:t>
      </w:r>
      <w:proofErr w:type="spellEnd"/>
      <w:r w:rsidR="00E6560E">
        <w:t xml:space="preserve"> 15.</w:t>
      </w:r>
    </w:p>
    <w:p w14:paraId="599D68E0" w14:textId="77777777" w:rsidR="0090369B" w:rsidRPr="005042CD" w:rsidRDefault="0090369B" w:rsidP="0090369B">
      <w:pPr>
        <w:pStyle w:val="Heading3"/>
        <w:rPr>
          <w:noProof/>
        </w:rPr>
      </w:pPr>
      <w:commentRangeStart w:id="205"/>
      <w:commentRangeStart w:id="206"/>
      <w:r w:rsidRPr="40B95934">
        <w:rPr>
          <w:noProof/>
        </w:rPr>
        <w:t>ICP-MS</w:t>
      </w:r>
      <w:commentRangeEnd w:id="205"/>
      <w:r w:rsidR="002B0A51">
        <w:rPr>
          <w:rStyle w:val="CommentReference"/>
          <w:rFonts w:asciiTheme="minorHAnsi" w:eastAsiaTheme="minorHAnsi" w:hAnsiTheme="minorHAnsi" w:cstheme="minorBidi"/>
          <w:color w:val="auto"/>
        </w:rPr>
        <w:commentReference w:id="205"/>
      </w:r>
      <w:commentRangeEnd w:id="206"/>
      <w:r w:rsidR="00B025F8">
        <w:rPr>
          <w:rStyle w:val="CommentReference"/>
          <w:rFonts w:asciiTheme="minorHAnsi" w:eastAsia="SimSun" w:hAnsiTheme="minorHAnsi" w:cstheme="minorBidi"/>
          <w:color w:val="auto"/>
        </w:rPr>
        <w:commentReference w:id="206"/>
      </w:r>
    </w:p>
    <w:p w14:paraId="06CD38EA" w14:textId="0E49459B" w:rsidR="0090369B" w:rsidRPr="00354EFE" w:rsidRDefault="001E79CA" w:rsidP="0090369B">
      <w:pPr>
        <w:spacing w:line="257" w:lineRule="auto"/>
      </w:pPr>
      <w:del w:id="207" w:author="Xu, Jason" w:date="2020-02-25T09:09:00Z">
        <w:r w:rsidRPr="00677FF7" w:rsidDel="006431AF">
          <w:rPr>
            <w:rFonts w:ascii="Calibri" w:eastAsia="Calibri" w:hAnsi="Calibri" w:cs="Calibri"/>
            <w:highlight w:val="yellow"/>
          </w:rPr>
          <w:delText xml:space="preserve">Need some sort of introduction about the use of ICP-MS for origin – how does it work, what is </w:delText>
        </w:r>
        <w:r w:rsidR="00AA5369" w:rsidRPr="00677FF7" w:rsidDel="006431AF">
          <w:rPr>
            <w:rFonts w:ascii="Calibri" w:eastAsia="Calibri" w:hAnsi="Calibri" w:cs="Calibri"/>
            <w:highlight w:val="yellow"/>
          </w:rPr>
          <w:delText>the application based on?</w:delText>
        </w:r>
        <w:r w:rsidR="00AA5369" w:rsidDel="006431AF">
          <w:rPr>
            <w:rFonts w:ascii="Calibri" w:eastAsia="Calibri" w:hAnsi="Calibri" w:cs="Calibri"/>
          </w:rPr>
          <w:delText xml:space="preserve">  </w:delText>
        </w:r>
      </w:del>
      <w:r w:rsidR="00F82752" w:rsidRPr="40B95934">
        <w:rPr>
          <w:rFonts w:ascii="Calibri" w:eastAsia="Calibri" w:hAnsi="Calibri" w:cs="Calibri"/>
        </w:rPr>
        <w:t xml:space="preserve">Inductively </w:t>
      </w:r>
      <w:r w:rsidR="0090369B" w:rsidRPr="40B95934">
        <w:rPr>
          <w:rFonts w:ascii="Calibri" w:eastAsia="Calibri" w:hAnsi="Calibri" w:cs="Calibri"/>
        </w:rPr>
        <w:t>coupled plasma mass spectrometry (ICP-MS</w:t>
      </w:r>
      <w:del w:id="208" w:author="Xu, Jason" w:date="2020-02-18T12:01:00Z">
        <w:r w:rsidR="0090369B" w:rsidRPr="40B95934" w:rsidDel="00160789">
          <w:rPr>
            <w:rFonts w:ascii="Calibri" w:eastAsia="Calibri" w:hAnsi="Calibri" w:cs="Calibri"/>
          </w:rPr>
          <w:delText xml:space="preserve">) </w:delText>
        </w:r>
      </w:del>
      <w:ins w:id="209" w:author="Xu, Jason" w:date="2020-02-18T12:01:00Z">
        <w:r w:rsidR="00160789" w:rsidRPr="40B95934">
          <w:rPr>
            <w:rFonts w:ascii="Calibri" w:eastAsia="Calibri" w:hAnsi="Calibri" w:cs="Calibri"/>
          </w:rPr>
          <w:t>),</w:t>
        </w:r>
        <w:r w:rsidR="00EC0910">
          <w:rPr>
            <w:rFonts w:ascii="Calibri" w:eastAsia="Calibri" w:hAnsi="Calibri" w:cs="Calibri"/>
          </w:rPr>
          <w:t xml:space="preserve"> </w:t>
        </w:r>
      </w:ins>
      <w:ins w:id="210" w:author="Xu, Jason" w:date="2020-02-18T14:12:00Z">
        <w:r w:rsidR="009B20DE" w:rsidRPr="00EE7119">
          <w:rPr>
            <w:rFonts w:ascii="Calibri" w:eastAsia="Calibri" w:hAnsi="Calibri" w:cs="Calibri"/>
            <w:rPrChange w:id="211" w:author="Xu, Jason" w:date="2020-02-20T09:30:00Z">
              <w:rPr>
                <w:rFonts w:ascii="Calibri" w:eastAsia="Calibri" w:hAnsi="Calibri" w:cs="Calibri"/>
                <w:highlight w:val="cyan"/>
              </w:rPr>
            </w:rPrChange>
          </w:rPr>
          <w:t xml:space="preserve">a </w:t>
        </w:r>
        <w:r w:rsidR="00D051B1" w:rsidRPr="00EE7119">
          <w:rPr>
            <w:rFonts w:ascii="Calibri" w:eastAsia="Calibri" w:hAnsi="Calibri" w:cs="Calibri"/>
            <w:rPrChange w:id="212" w:author="Xu, Jason" w:date="2020-02-20T09:30:00Z">
              <w:rPr>
                <w:rFonts w:ascii="Calibri" w:eastAsia="Calibri" w:hAnsi="Calibri" w:cs="Calibri"/>
                <w:highlight w:val="cyan"/>
              </w:rPr>
            </w:rPrChange>
          </w:rPr>
          <w:t xml:space="preserve">powerful </w:t>
        </w:r>
      </w:ins>
      <w:ins w:id="213" w:author="Xu, Jason" w:date="2020-02-18T13:10:00Z">
        <w:r w:rsidR="00791BAF" w:rsidRPr="00EE7119">
          <w:rPr>
            <w:rFonts w:ascii="Calibri" w:eastAsia="Calibri" w:hAnsi="Calibri" w:cs="Calibri"/>
            <w:rPrChange w:id="214" w:author="Xu, Jason" w:date="2020-02-20T09:30:00Z">
              <w:rPr>
                <w:rFonts w:ascii="Calibri" w:eastAsia="Calibri" w:hAnsi="Calibri" w:cs="Calibri"/>
                <w:highlight w:val="cyan"/>
              </w:rPr>
            </w:rPrChange>
          </w:rPr>
          <w:t>analytical tool</w:t>
        </w:r>
      </w:ins>
      <w:ins w:id="215" w:author="Xu, Jason" w:date="2020-02-18T13:19:00Z">
        <w:r w:rsidR="00C10500" w:rsidRPr="00EE7119">
          <w:rPr>
            <w:rFonts w:ascii="Calibri" w:eastAsia="Calibri" w:hAnsi="Calibri" w:cs="Calibri"/>
            <w:rPrChange w:id="216" w:author="Xu, Jason" w:date="2020-02-20T09:30:00Z">
              <w:rPr>
                <w:rFonts w:ascii="Calibri" w:eastAsia="Calibri" w:hAnsi="Calibri" w:cs="Calibri"/>
                <w:highlight w:val="cyan"/>
              </w:rPr>
            </w:rPrChange>
          </w:rPr>
          <w:t xml:space="preserve"> that</w:t>
        </w:r>
      </w:ins>
      <w:ins w:id="217" w:author="Xu, Jason" w:date="2020-02-18T14:12:00Z">
        <w:r w:rsidR="009B20DE" w:rsidRPr="00EE7119">
          <w:rPr>
            <w:rFonts w:ascii="Calibri" w:eastAsia="Calibri" w:hAnsi="Calibri" w:cs="Calibri"/>
            <w:rPrChange w:id="218" w:author="Xu, Jason" w:date="2020-02-20T09:30:00Z">
              <w:rPr>
                <w:rFonts w:ascii="Calibri" w:eastAsia="Calibri" w:hAnsi="Calibri" w:cs="Calibri"/>
                <w:highlight w:val="cyan"/>
              </w:rPr>
            </w:rPrChange>
          </w:rPr>
          <w:t xml:space="preserve"> quantitatively</w:t>
        </w:r>
      </w:ins>
      <w:ins w:id="219" w:author="Xu, Jason" w:date="2020-02-18T13:19:00Z">
        <w:r w:rsidR="00C10500" w:rsidRPr="00EE7119">
          <w:rPr>
            <w:rFonts w:ascii="Calibri" w:eastAsia="Calibri" w:hAnsi="Calibri" w:cs="Calibri"/>
            <w:rPrChange w:id="220" w:author="Xu, Jason" w:date="2020-02-20T09:30:00Z">
              <w:rPr>
                <w:rFonts w:ascii="Calibri" w:eastAsia="Calibri" w:hAnsi="Calibri" w:cs="Calibri"/>
                <w:highlight w:val="cyan"/>
              </w:rPr>
            </w:rPrChange>
          </w:rPr>
          <w:t xml:space="preserve"> </w:t>
        </w:r>
        <w:r w:rsidR="00852B0D" w:rsidRPr="00EE7119">
          <w:rPr>
            <w:rFonts w:ascii="Calibri" w:eastAsia="Calibri" w:hAnsi="Calibri" w:cs="Calibri"/>
            <w:rPrChange w:id="221" w:author="Xu, Jason" w:date="2020-02-20T09:30:00Z">
              <w:rPr>
                <w:rFonts w:ascii="Calibri" w:eastAsia="Calibri" w:hAnsi="Calibri" w:cs="Calibri"/>
                <w:highlight w:val="cyan"/>
              </w:rPr>
            </w:rPrChange>
          </w:rPr>
          <w:t>determine</w:t>
        </w:r>
      </w:ins>
      <w:ins w:id="222" w:author="Xu, Jason" w:date="2020-02-18T14:11:00Z">
        <w:r w:rsidR="0040326B" w:rsidRPr="00EE7119">
          <w:rPr>
            <w:rFonts w:ascii="Calibri" w:eastAsia="Calibri" w:hAnsi="Calibri" w:cs="Calibri"/>
            <w:rPrChange w:id="223" w:author="Xu, Jason" w:date="2020-02-20T09:30:00Z">
              <w:rPr>
                <w:rFonts w:ascii="Calibri" w:eastAsia="Calibri" w:hAnsi="Calibri" w:cs="Calibri"/>
                <w:highlight w:val="cyan"/>
              </w:rPr>
            </w:rPrChange>
          </w:rPr>
          <w:t>s</w:t>
        </w:r>
      </w:ins>
      <w:ins w:id="224" w:author="Xu, Jason" w:date="2020-02-18T13:19:00Z">
        <w:r w:rsidR="00852B0D" w:rsidRPr="00EE7119">
          <w:rPr>
            <w:rFonts w:ascii="Calibri" w:eastAsia="Calibri" w:hAnsi="Calibri" w:cs="Calibri"/>
            <w:rPrChange w:id="225" w:author="Xu, Jason" w:date="2020-02-20T09:30:00Z">
              <w:rPr>
                <w:rFonts w:ascii="Calibri" w:eastAsia="Calibri" w:hAnsi="Calibri" w:cs="Calibri"/>
                <w:highlight w:val="cyan"/>
              </w:rPr>
            </w:rPrChange>
          </w:rPr>
          <w:t xml:space="preserve"> </w:t>
        </w:r>
      </w:ins>
      <w:ins w:id="226" w:author="Xu, Jason" w:date="2020-02-18T15:09:00Z">
        <w:r w:rsidR="00952A8C" w:rsidRPr="00EE7119">
          <w:rPr>
            <w:rFonts w:ascii="Calibri" w:eastAsia="Calibri" w:hAnsi="Calibri" w:cs="Calibri"/>
            <w:rPrChange w:id="227" w:author="Xu, Jason" w:date="2020-02-20T09:30:00Z">
              <w:rPr>
                <w:rFonts w:ascii="Calibri" w:eastAsia="Calibri" w:hAnsi="Calibri" w:cs="Calibri"/>
                <w:highlight w:val="cyan"/>
              </w:rPr>
            </w:rPrChange>
          </w:rPr>
          <w:t xml:space="preserve">the level of </w:t>
        </w:r>
      </w:ins>
      <w:ins w:id="228" w:author="Xu, Jason" w:date="2020-02-18T13:22:00Z">
        <w:r w:rsidR="00F53DC1" w:rsidRPr="00EE7119">
          <w:rPr>
            <w:rFonts w:ascii="Calibri" w:eastAsia="Calibri" w:hAnsi="Calibri" w:cs="Calibri"/>
            <w:rPrChange w:id="229" w:author="Xu, Jason" w:date="2020-02-20T09:30:00Z">
              <w:rPr>
                <w:rFonts w:ascii="Calibri" w:eastAsia="Calibri" w:hAnsi="Calibri" w:cs="Calibri"/>
                <w:highlight w:val="cyan"/>
              </w:rPr>
            </w:rPrChange>
          </w:rPr>
          <w:t xml:space="preserve">both metal </w:t>
        </w:r>
      </w:ins>
      <w:ins w:id="230" w:author="Xu, Jason" w:date="2020-02-18T13:23:00Z">
        <w:r w:rsidR="001567DB" w:rsidRPr="00EE7119">
          <w:rPr>
            <w:rFonts w:ascii="Calibri" w:eastAsia="Calibri" w:hAnsi="Calibri" w:cs="Calibri"/>
            <w:rPrChange w:id="231" w:author="Xu, Jason" w:date="2020-02-20T09:30:00Z">
              <w:rPr>
                <w:rFonts w:ascii="Calibri" w:eastAsia="Calibri" w:hAnsi="Calibri" w:cs="Calibri"/>
                <w:highlight w:val="cyan"/>
              </w:rPr>
            </w:rPrChange>
          </w:rPr>
          <w:t>and non-mental element</w:t>
        </w:r>
      </w:ins>
      <w:ins w:id="232" w:author="Xu, Jason" w:date="2020-02-18T14:11:00Z">
        <w:r w:rsidR="0040326B" w:rsidRPr="00EE7119">
          <w:rPr>
            <w:rFonts w:ascii="Calibri" w:eastAsia="Calibri" w:hAnsi="Calibri" w:cs="Calibri"/>
            <w:rPrChange w:id="233" w:author="Xu, Jason" w:date="2020-02-20T09:30:00Z">
              <w:rPr>
                <w:rFonts w:ascii="Calibri" w:eastAsia="Calibri" w:hAnsi="Calibri" w:cs="Calibri"/>
                <w:highlight w:val="cyan"/>
              </w:rPr>
            </w:rPrChange>
          </w:rPr>
          <w:t>s</w:t>
        </w:r>
      </w:ins>
      <w:ins w:id="234" w:author="Xu, Jason" w:date="2020-02-18T13:24:00Z">
        <w:r w:rsidR="00C4701E" w:rsidRPr="00EE7119">
          <w:rPr>
            <w:rFonts w:ascii="Calibri" w:eastAsia="Calibri" w:hAnsi="Calibri" w:cs="Calibri"/>
            <w:rPrChange w:id="235" w:author="Xu, Jason" w:date="2020-02-20T09:30:00Z">
              <w:rPr>
                <w:rFonts w:ascii="Calibri" w:eastAsia="Calibri" w:hAnsi="Calibri" w:cs="Calibri"/>
                <w:highlight w:val="cyan"/>
              </w:rPr>
            </w:rPrChange>
          </w:rPr>
          <w:t>,</w:t>
        </w:r>
        <w:r w:rsidR="00C4701E" w:rsidRPr="00354EFE">
          <w:rPr>
            <w:rFonts w:ascii="Calibri" w:eastAsia="Calibri" w:hAnsi="Calibri" w:cs="Calibri"/>
          </w:rPr>
          <w:t xml:space="preserve"> </w:t>
        </w:r>
      </w:ins>
      <w:r w:rsidR="0090369B" w:rsidRPr="00354EFE">
        <w:rPr>
          <w:rFonts w:ascii="Calibri" w:eastAsia="Calibri" w:hAnsi="Calibri" w:cs="Calibri"/>
        </w:rPr>
        <w:t>has the advantages of wide dynamic range, high throughput and relatively easy sample preparation</w:t>
      </w:r>
      <w:r w:rsidR="001F6567" w:rsidRPr="00354EFE">
        <w:rPr>
          <w:rFonts w:ascii="Calibri" w:eastAsia="Calibri" w:hAnsi="Calibri" w:cs="Calibri"/>
        </w:rPr>
        <w:fldChar w:fldCharType="begin"/>
      </w:r>
      <w:r w:rsidR="001F6567" w:rsidRPr="00EE7119">
        <w:rPr>
          <w:rFonts w:ascii="Calibri" w:eastAsia="Calibri" w:hAnsi="Calibri" w:cs="Calibri"/>
        </w:rPr>
        <w:instrText xml:space="preserve"> QUOTE "{Wadood, 2020 #29}" </w:instrText>
      </w:r>
      <w:r w:rsidR="001F6567" w:rsidRPr="00354EFE">
        <w:rPr>
          <w:rFonts w:ascii="Calibri" w:eastAsia="Calibri" w:hAnsi="Calibri" w:cs="Calibri"/>
          <w:rPrChange w:id="236" w:author="Xu, Jason" w:date="2020-02-20T09:30:00Z">
            <w:rPr>
              <w:rFonts w:ascii="Calibri" w:eastAsia="Calibri" w:hAnsi="Calibri" w:cs="Calibri"/>
            </w:rPr>
          </w:rPrChange>
        </w:rPr>
        <w:fldChar w:fldCharType="separate"/>
      </w:r>
      <w:r w:rsidR="001F6567" w:rsidRPr="00354EFE">
        <w:rPr>
          <w:rFonts w:ascii="Calibri" w:eastAsia="Calibri" w:hAnsi="Calibri" w:cs="Calibri"/>
        </w:rPr>
        <w:t>{</w:t>
      </w:r>
      <w:proofErr w:type="spellStart"/>
      <w:r w:rsidR="001F6567" w:rsidRPr="00354EFE">
        <w:rPr>
          <w:rFonts w:ascii="Calibri" w:eastAsia="Calibri" w:hAnsi="Calibri" w:cs="Calibri"/>
        </w:rPr>
        <w:t>Wadood</w:t>
      </w:r>
      <w:proofErr w:type="spellEnd"/>
      <w:r w:rsidR="001F6567" w:rsidRPr="00354EFE">
        <w:rPr>
          <w:rFonts w:ascii="Calibri" w:eastAsia="Calibri" w:hAnsi="Calibri" w:cs="Calibri"/>
        </w:rPr>
        <w:t>, 2020 #29}</w:t>
      </w:r>
      <w:r w:rsidR="001F6567" w:rsidRPr="00354EFE">
        <w:rPr>
          <w:rFonts w:ascii="Calibri" w:eastAsia="Calibri" w:hAnsi="Calibri" w:cs="Calibri"/>
        </w:rPr>
        <w:fldChar w:fldCharType="end"/>
      </w:r>
      <w:ins w:id="237" w:author="Xu, Jason" w:date="2020-02-18T13:32:00Z">
        <w:r w:rsidR="001F6567" w:rsidRPr="00354EFE">
          <w:rPr>
            <w:rFonts w:ascii="Calibri" w:eastAsia="Calibri" w:hAnsi="Calibri" w:cs="Calibri"/>
          </w:rPr>
          <w:t>.</w:t>
        </w:r>
      </w:ins>
      <w:del w:id="238" w:author="Xu, Jason" w:date="2020-02-18T13:31:00Z">
        <w:r w:rsidR="0090369B" w:rsidRPr="00EE7119" w:rsidDel="001F6567">
          <w:rPr>
            <w:rFonts w:ascii="Calibri" w:eastAsia="Calibri" w:hAnsi="Calibri" w:cs="Calibri"/>
            <w:rPrChange w:id="239" w:author="Xu, Jason" w:date="2020-02-20T09:30:00Z">
              <w:rPr>
                <w:rFonts w:ascii="Calibri" w:eastAsia="Calibri" w:hAnsi="Calibri" w:cs="Calibri"/>
                <w:highlight w:val="cyan"/>
              </w:rPr>
            </w:rPrChange>
          </w:rPr>
          <w:delText>.</w:delText>
        </w:r>
      </w:del>
      <w:r w:rsidR="0090369B" w:rsidRPr="00EE7119">
        <w:rPr>
          <w:rFonts w:ascii="Calibri" w:eastAsia="Calibri" w:hAnsi="Calibri" w:cs="Calibri"/>
          <w:rPrChange w:id="240" w:author="Xu, Jason" w:date="2020-02-20T09:30:00Z">
            <w:rPr>
              <w:rFonts w:ascii="Calibri" w:eastAsia="Calibri" w:hAnsi="Calibri" w:cs="Calibri"/>
              <w:highlight w:val="cyan"/>
            </w:rPr>
          </w:rPrChange>
        </w:rPr>
        <w:t xml:space="preserve"> </w:t>
      </w:r>
      <w:ins w:id="241" w:author="Xu, Jason" w:date="2020-02-20T09:32:00Z">
        <w:r w:rsidR="002E0A64">
          <w:rPr>
            <w:rFonts w:ascii="Calibri" w:eastAsia="Calibri" w:hAnsi="Calibri" w:cs="Calibri"/>
          </w:rPr>
          <w:t>E</w:t>
        </w:r>
      </w:ins>
      <w:ins w:id="242" w:author="Xu, Jason" w:date="2020-02-20T09:33:00Z">
        <w:r w:rsidR="002E0A64">
          <w:rPr>
            <w:rFonts w:ascii="Calibri" w:eastAsia="Calibri" w:hAnsi="Calibri" w:cs="Calibri"/>
          </w:rPr>
          <w:t>vidences show that t</w:t>
        </w:r>
      </w:ins>
      <w:ins w:id="243" w:author="Xu, Jason" w:date="2020-02-18T13:43:00Z">
        <w:r w:rsidR="00850FA1" w:rsidRPr="00EE7119">
          <w:rPr>
            <w:rFonts w:ascii="Calibri" w:eastAsia="Calibri" w:hAnsi="Calibri" w:cs="Calibri"/>
            <w:rPrChange w:id="244" w:author="Xu, Jason" w:date="2020-02-20T09:30:00Z">
              <w:rPr>
                <w:rFonts w:ascii="Calibri" w:eastAsia="Calibri" w:hAnsi="Calibri" w:cs="Calibri"/>
                <w:highlight w:val="cyan"/>
              </w:rPr>
            </w:rPrChange>
          </w:rPr>
          <w:t xml:space="preserve">he element </w:t>
        </w:r>
        <w:r w:rsidR="001445E3" w:rsidRPr="00EE7119">
          <w:rPr>
            <w:rFonts w:ascii="Calibri" w:eastAsia="Calibri" w:hAnsi="Calibri" w:cs="Calibri"/>
            <w:rPrChange w:id="245" w:author="Xu, Jason" w:date="2020-02-20T09:30:00Z">
              <w:rPr>
                <w:rFonts w:ascii="Calibri" w:eastAsia="Calibri" w:hAnsi="Calibri" w:cs="Calibri"/>
                <w:highlight w:val="cyan"/>
              </w:rPr>
            </w:rPrChange>
          </w:rPr>
          <w:t>composition in plants are largely determined by factors such as soil characteristics</w:t>
        </w:r>
      </w:ins>
      <w:ins w:id="246" w:author="Xu, Jason" w:date="2020-02-18T14:15:00Z">
        <w:r w:rsidR="004B2A83" w:rsidRPr="00EE7119">
          <w:rPr>
            <w:rFonts w:ascii="Calibri" w:eastAsia="Calibri" w:hAnsi="Calibri" w:cs="Calibri"/>
            <w:rPrChange w:id="247" w:author="Xu, Jason" w:date="2020-02-20T09:30:00Z">
              <w:rPr>
                <w:rFonts w:ascii="Calibri" w:eastAsia="Calibri" w:hAnsi="Calibri" w:cs="Calibri"/>
                <w:highlight w:val="cyan"/>
              </w:rPr>
            </w:rPrChange>
          </w:rPr>
          <w:t xml:space="preserve"> and </w:t>
        </w:r>
      </w:ins>
      <w:ins w:id="248" w:author="Xu, Jason" w:date="2020-02-18T13:44:00Z">
        <w:r w:rsidR="00B611DA" w:rsidRPr="00EE7119">
          <w:rPr>
            <w:rFonts w:ascii="Calibri" w:eastAsia="Calibri" w:hAnsi="Calibri" w:cs="Calibri"/>
            <w:rPrChange w:id="249" w:author="Xu, Jason" w:date="2020-02-20T09:30:00Z">
              <w:rPr>
                <w:rFonts w:ascii="Calibri" w:eastAsia="Calibri" w:hAnsi="Calibri" w:cs="Calibri"/>
                <w:highlight w:val="cyan"/>
              </w:rPr>
            </w:rPrChange>
          </w:rPr>
          <w:t>agricultural pra</w:t>
        </w:r>
      </w:ins>
      <w:ins w:id="250" w:author="Xu, Jason" w:date="2020-02-18T13:46:00Z">
        <w:r w:rsidR="007A1A74" w:rsidRPr="00EE7119">
          <w:rPr>
            <w:rFonts w:ascii="Calibri" w:eastAsia="Calibri" w:hAnsi="Calibri" w:cs="Calibri"/>
            <w:rPrChange w:id="251" w:author="Xu, Jason" w:date="2020-02-20T09:30:00Z">
              <w:rPr>
                <w:rFonts w:ascii="Calibri" w:eastAsia="Calibri" w:hAnsi="Calibri" w:cs="Calibri"/>
                <w:highlight w:val="cyan"/>
              </w:rPr>
            </w:rPrChange>
          </w:rPr>
          <w:t>ctices</w:t>
        </w:r>
      </w:ins>
      <w:ins w:id="252" w:author="Xu, Jason" w:date="2020-02-18T14:15:00Z">
        <w:r w:rsidR="004B2A83" w:rsidRPr="00EE7119">
          <w:rPr>
            <w:rFonts w:ascii="Calibri" w:eastAsia="Calibri" w:hAnsi="Calibri" w:cs="Calibri"/>
            <w:rPrChange w:id="253" w:author="Xu, Jason" w:date="2020-02-20T09:30:00Z">
              <w:rPr>
                <w:rFonts w:ascii="Calibri" w:eastAsia="Calibri" w:hAnsi="Calibri" w:cs="Calibri"/>
                <w:highlight w:val="cyan"/>
              </w:rPr>
            </w:rPrChange>
          </w:rPr>
          <w:t xml:space="preserve"> </w:t>
        </w:r>
      </w:ins>
      <w:r w:rsidR="0050043E" w:rsidRPr="00EE7119">
        <w:rPr>
          <w:rFonts w:ascii="Calibri" w:eastAsia="Calibri" w:hAnsi="Calibri" w:cs="Calibri"/>
          <w:rPrChange w:id="254" w:author="Xu, Jason" w:date="2020-02-20T09:30:00Z">
            <w:rPr>
              <w:rFonts w:ascii="Calibri" w:eastAsia="Calibri" w:hAnsi="Calibri" w:cs="Calibri"/>
              <w:highlight w:val="cyan"/>
            </w:rPr>
          </w:rPrChange>
        </w:rPr>
        <w:fldChar w:fldCharType="begin"/>
      </w:r>
      <w:r w:rsidR="0050043E" w:rsidRPr="00EE7119">
        <w:rPr>
          <w:rFonts w:ascii="Calibri" w:eastAsia="Calibri" w:hAnsi="Calibri" w:cs="Calibri"/>
          <w:rPrChange w:id="255" w:author="Xu, Jason" w:date="2020-02-20T09:30:00Z">
            <w:rPr>
              <w:rFonts w:ascii="Calibri" w:eastAsia="Calibri" w:hAnsi="Calibri" w:cs="Calibri"/>
              <w:highlight w:val="cyan"/>
            </w:rPr>
          </w:rPrChange>
        </w:rPr>
        <w:instrText xml:space="preserve"> QUOTE "{Chung, 2018 #8}" </w:instrText>
      </w:r>
      <w:r w:rsidR="0050043E" w:rsidRPr="00EE7119">
        <w:rPr>
          <w:rFonts w:ascii="Calibri" w:eastAsia="Calibri" w:hAnsi="Calibri" w:cs="Calibri"/>
          <w:rPrChange w:id="256" w:author="Xu, Jason" w:date="2020-02-20T09:30:00Z">
            <w:rPr>
              <w:rFonts w:ascii="Calibri" w:eastAsia="Calibri" w:hAnsi="Calibri" w:cs="Calibri"/>
              <w:highlight w:val="cyan"/>
            </w:rPr>
          </w:rPrChange>
        </w:rPr>
        <w:fldChar w:fldCharType="separate"/>
      </w:r>
      <w:r w:rsidR="0050043E" w:rsidRPr="00EE7119">
        <w:rPr>
          <w:rFonts w:ascii="Calibri" w:eastAsia="Calibri" w:hAnsi="Calibri" w:cs="Calibri"/>
          <w:rPrChange w:id="257" w:author="Xu, Jason" w:date="2020-02-20T09:30:00Z">
            <w:rPr>
              <w:rFonts w:ascii="Calibri" w:eastAsia="Calibri" w:hAnsi="Calibri" w:cs="Calibri"/>
              <w:highlight w:val="cyan"/>
            </w:rPr>
          </w:rPrChange>
        </w:rPr>
        <w:t>{Chung, 2018 #8}</w:t>
      </w:r>
      <w:r w:rsidR="0050043E" w:rsidRPr="00EE7119">
        <w:rPr>
          <w:rFonts w:ascii="Calibri" w:eastAsia="Calibri" w:hAnsi="Calibri" w:cs="Calibri"/>
          <w:rPrChange w:id="258" w:author="Xu, Jason" w:date="2020-02-20T09:30:00Z">
            <w:rPr>
              <w:rFonts w:ascii="Calibri" w:eastAsia="Calibri" w:hAnsi="Calibri" w:cs="Calibri"/>
              <w:highlight w:val="cyan"/>
            </w:rPr>
          </w:rPrChange>
        </w:rPr>
        <w:fldChar w:fldCharType="end"/>
      </w:r>
      <w:r w:rsidR="00F5398B" w:rsidRPr="00EE7119">
        <w:rPr>
          <w:rFonts w:ascii="Calibri" w:eastAsia="Calibri" w:hAnsi="Calibri" w:cs="Calibri"/>
          <w:rPrChange w:id="259" w:author="Xu, Jason" w:date="2020-02-20T09:30:00Z">
            <w:rPr>
              <w:rFonts w:ascii="Calibri" w:eastAsia="Calibri" w:hAnsi="Calibri" w:cs="Calibri"/>
              <w:highlight w:val="cyan"/>
            </w:rPr>
          </w:rPrChange>
        </w:rPr>
        <w:fldChar w:fldCharType="begin"/>
      </w:r>
      <w:r w:rsidR="00F5398B" w:rsidRPr="00EE7119">
        <w:rPr>
          <w:rFonts w:ascii="Calibri" w:eastAsia="Calibri" w:hAnsi="Calibri" w:cs="Calibri"/>
          <w:rPrChange w:id="260" w:author="Xu, Jason" w:date="2020-02-20T09:30:00Z">
            <w:rPr>
              <w:rFonts w:ascii="Calibri" w:eastAsia="Calibri" w:hAnsi="Calibri" w:cs="Calibri"/>
              <w:highlight w:val="cyan"/>
            </w:rPr>
          </w:rPrChange>
        </w:rPr>
        <w:instrText xml:space="preserve"> QUOTE "{Zhang, 2010 #31}" </w:instrText>
      </w:r>
      <w:r w:rsidR="00F5398B" w:rsidRPr="00EE7119">
        <w:rPr>
          <w:rFonts w:ascii="Calibri" w:eastAsia="Calibri" w:hAnsi="Calibri" w:cs="Calibri"/>
          <w:rPrChange w:id="261" w:author="Xu, Jason" w:date="2020-02-20T09:30:00Z">
            <w:rPr>
              <w:rFonts w:ascii="Calibri" w:eastAsia="Calibri" w:hAnsi="Calibri" w:cs="Calibri"/>
              <w:highlight w:val="cyan"/>
            </w:rPr>
          </w:rPrChange>
        </w:rPr>
        <w:fldChar w:fldCharType="separate"/>
      </w:r>
      <w:r w:rsidR="00F5398B" w:rsidRPr="00EE7119">
        <w:rPr>
          <w:rFonts w:ascii="Calibri" w:eastAsia="Calibri" w:hAnsi="Calibri" w:cs="Calibri"/>
          <w:rPrChange w:id="262" w:author="Xu, Jason" w:date="2020-02-20T09:30:00Z">
            <w:rPr>
              <w:rFonts w:ascii="Calibri" w:eastAsia="Calibri" w:hAnsi="Calibri" w:cs="Calibri"/>
              <w:highlight w:val="cyan"/>
            </w:rPr>
          </w:rPrChange>
        </w:rPr>
        <w:t>{Zhang, 2010 #31}</w:t>
      </w:r>
      <w:r w:rsidR="00F5398B" w:rsidRPr="00EE7119">
        <w:rPr>
          <w:rFonts w:ascii="Calibri" w:eastAsia="Calibri" w:hAnsi="Calibri" w:cs="Calibri"/>
          <w:rPrChange w:id="263" w:author="Xu, Jason" w:date="2020-02-20T09:30:00Z">
            <w:rPr>
              <w:rFonts w:ascii="Calibri" w:eastAsia="Calibri" w:hAnsi="Calibri" w:cs="Calibri"/>
              <w:highlight w:val="cyan"/>
            </w:rPr>
          </w:rPrChange>
        </w:rPr>
        <w:fldChar w:fldCharType="end"/>
      </w:r>
      <w:ins w:id="264" w:author="Xu, Jason" w:date="2020-02-18T13:47:00Z">
        <w:r w:rsidR="00CC5A52" w:rsidRPr="00EE7119">
          <w:rPr>
            <w:rFonts w:ascii="Calibri" w:eastAsia="Calibri" w:hAnsi="Calibri" w:cs="Calibri"/>
            <w:rPrChange w:id="265" w:author="Xu, Jason" w:date="2020-02-20T09:30:00Z">
              <w:rPr>
                <w:rFonts w:ascii="Calibri" w:eastAsia="Calibri" w:hAnsi="Calibri" w:cs="Calibri"/>
                <w:highlight w:val="cyan"/>
              </w:rPr>
            </w:rPrChange>
          </w:rPr>
          <w:t xml:space="preserve">. </w:t>
        </w:r>
      </w:ins>
      <w:ins w:id="266" w:author="Xu, Jason" w:date="2020-02-24T14:38:00Z">
        <w:r w:rsidR="006B0AE0">
          <w:rPr>
            <w:rFonts w:ascii="Calibri" w:eastAsia="Calibri" w:hAnsi="Calibri" w:cs="Calibri"/>
          </w:rPr>
          <w:t xml:space="preserve">By far, </w:t>
        </w:r>
      </w:ins>
      <w:ins w:id="267" w:author="Xu, Jason" w:date="2020-02-18T14:09:00Z">
        <w:r w:rsidR="002D09A6" w:rsidRPr="00EE7119">
          <w:rPr>
            <w:rFonts w:ascii="Calibri" w:eastAsia="Calibri" w:hAnsi="Calibri" w:cs="Calibri"/>
            <w:rPrChange w:id="268" w:author="Xu, Jason" w:date="2020-02-20T09:30:00Z">
              <w:rPr>
                <w:rFonts w:ascii="Calibri" w:eastAsia="Calibri" w:hAnsi="Calibri" w:cs="Calibri"/>
                <w:highlight w:val="cyan"/>
              </w:rPr>
            </w:rPrChange>
          </w:rPr>
          <w:t xml:space="preserve">elemental </w:t>
        </w:r>
      </w:ins>
      <w:ins w:id="269" w:author="Xu, Jason" w:date="2020-02-18T14:10:00Z">
        <w:r w:rsidR="002D09A6" w:rsidRPr="00EE7119">
          <w:rPr>
            <w:rFonts w:ascii="Calibri" w:eastAsia="Calibri" w:hAnsi="Calibri" w:cs="Calibri"/>
            <w:rPrChange w:id="270" w:author="Xu, Jason" w:date="2020-02-20T09:30:00Z">
              <w:rPr>
                <w:rFonts w:ascii="Calibri" w:eastAsia="Calibri" w:hAnsi="Calibri" w:cs="Calibri"/>
                <w:highlight w:val="cyan"/>
              </w:rPr>
            </w:rPrChange>
          </w:rPr>
          <w:t>profiles</w:t>
        </w:r>
      </w:ins>
      <w:ins w:id="271" w:author="Xu, Jason" w:date="2020-02-18T14:15:00Z">
        <w:r w:rsidR="00BF50C6" w:rsidRPr="00EE7119">
          <w:rPr>
            <w:rFonts w:ascii="Calibri" w:eastAsia="Calibri" w:hAnsi="Calibri" w:cs="Calibri"/>
            <w:rPrChange w:id="272" w:author="Xu, Jason" w:date="2020-02-20T09:30:00Z">
              <w:rPr>
                <w:rFonts w:ascii="Calibri" w:eastAsia="Calibri" w:hAnsi="Calibri" w:cs="Calibri"/>
                <w:highlight w:val="cyan"/>
              </w:rPr>
            </w:rPrChange>
          </w:rPr>
          <w:t xml:space="preserve"> </w:t>
        </w:r>
        <w:r w:rsidR="00A96D8F" w:rsidRPr="00EE7119">
          <w:rPr>
            <w:rFonts w:ascii="Calibri" w:eastAsia="Calibri" w:hAnsi="Calibri" w:cs="Calibri"/>
            <w:rPrChange w:id="273" w:author="Xu, Jason" w:date="2020-02-20T09:30:00Z">
              <w:rPr>
                <w:rFonts w:ascii="Calibri" w:eastAsia="Calibri" w:hAnsi="Calibri" w:cs="Calibri"/>
                <w:highlight w:val="cyan"/>
              </w:rPr>
            </w:rPrChange>
          </w:rPr>
          <w:t xml:space="preserve">from </w:t>
        </w:r>
      </w:ins>
      <w:ins w:id="274" w:author="Xu, Jason" w:date="2020-02-18T14:16:00Z">
        <w:r w:rsidR="00A96D8F" w:rsidRPr="00EE7119">
          <w:rPr>
            <w:rFonts w:ascii="Calibri" w:eastAsia="Calibri" w:hAnsi="Calibri" w:cs="Calibri"/>
            <w:rPrChange w:id="275" w:author="Xu, Jason" w:date="2020-02-20T09:30:00Z">
              <w:rPr>
                <w:rFonts w:ascii="Calibri" w:eastAsia="Calibri" w:hAnsi="Calibri" w:cs="Calibri"/>
                <w:highlight w:val="cyan"/>
              </w:rPr>
            </w:rPrChange>
          </w:rPr>
          <w:t xml:space="preserve">plants obtained by ICP-MS, </w:t>
        </w:r>
      </w:ins>
      <w:ins w:id="276" w:author="Xu, Jason" w:date="2020-02-20T09:33:00Z">
        <w:r w:rsidR="002E0A64">
          <w:rPr>
            <w:rFonts w:ascii="Calibri" w:eastAsia="Calibri" w:hAnsi="Calibri" w:cs="Calibri"/>
          </w:rPr>
          <w:t xml:space="preserve">has been </w:t>
        </w:r>
      </w:ins>
      <w:ins w:id="277" w:author="Xu, Jason" w:date="2020-02-18T14:16:00Z">
        <w:r w:rsidR="00036036" w:rsidRPr="00EE7119">
          <w:rPr>
            <w:rFonts w:ascii="Calibri" w:eastAsia="Calibri" w:hAnsi="Calibri" w:cs="Calibri"/>
            <w:rPrChange w:id="278" w:author="Xu, Jason" w:date="2020-02-20T09:30:00Z">
              <w:rPr>
                <w:rFonts w:ascii="Calibri" w:eastAsia="Calibri" w:hAnsi="Calibri" w:cs="Calibri"/>
                <w:highlight w:val="cyan"/>
              </w:rPr>
            </w:rPrChange>
          </w:rPr>
          <w:t xml:space="preserve">used </w:t>
        </w:r>
      </w:ins>
      <w:ins w:id="279" w:author="Xu, Jason" w:date="2020-02-18T14:18:00Z">
        <w:r w:rsidR="00855A05" w:rsidRPr="00EE7119">
          <w:rPr>
            <w:rFonts w:ascii="Calibri" w:eastAsia="Calibri" w:hAnsi="Calibri" w:cs="Calibri"/>
            <w:rPrChange w:id="280" w:author="Xu, Jason" w:date="2020-02-20T09:30:00Z">
              <w:rPr>
                <w:rFonts w:ascii="Calibri" w:eastAsia="Calibri" w:hAnsi="Calibri" w:cs="Calibri"/>
                <w:highlight w:val="cyan"/>
              </w:rPr>
            </w:rPrChange>
          </w:rPr>
          <w:t xml:space="preserve">to identify the geological </w:t>
        </w:r>
      </w:ins>
      <w:ins w:id="281" w:author="Xu, Jason" w:date="2020-02-18T14:19:00Z">
        <w:r w:rsidR="001F29D9" w:rsidRPr="00EE7119">
          <w:rPr>
            <w:rFonts w:ascii="Calibri" w:eastAsia="Calibri" w:hAnsi="Calibri" w:cs="Calibri"/>
            <w:rPrChange w:id="282" w:author="Xu, Jason" w:date="2020-02-20T09:30:00Z">
              <w:rPr>
                <w:rFonts w:ascii="Calibri" w:eastAsia="Calibri" w:hAnsi="Calibri" w:cs="Calibri"/>
                <w:highlight w:val="cyan"/>
              </w:rPr>
            </w:rPrChange>
          </w:rPr>
          <w:t>origins</w:t>
        </w:r>
      </w:ins>
      <w:ins w:id="283" w:author="Xu, Jason" w:date="2020-02-18T14:40:00Z">
        <w:r w:rsidR="00626E58" w:rsidRPr="00EE7119">
          <w:rPr>
            <w:rFonts w:ascii="Calibri" w:eastAsia="Calibri" w:hAnsi="Calibri" w:cs="Calibri"/>
            <w:rPrChange w:id="284" w:author="Xu, Jason" w:date="2020-02-20T09:30:00Z">
              <w:rPr>
                <w:rFonts w:ascii="Calibri" w:eastAsia="Calibri" w:hAnsi="Calibri" w:cs="Calibri"/>
                <w:highlight w:val="cyan"/>
              </w:rPr>
            </w:rPrChange>
          </w:rPr>
          <w:t xml:space="preserve"> </w:t>
        </w:r>
      </w:ins>
      <w:r w:rsidR="006E0A24" w:rsidRPr="00EE7119">
        <w:rPr>
          <w:rFonts w:ascii="Calibri" w:eastAsia="Calibri" w:hAnsi="Calibri" w:cs="Calibri"/>
          <w:rPrChange w:id="285" w:author="Xu, Jason" w:date="2020-02-20T09:30:00Z">
            <w:rPr>
              <w:rFonts w:ascii="Calibri" w:eastAsia="Calibri" w:hAnsi="Calibri" w:cs="Calibri"/>
              <w:highlight w:val="cyan"/>
            </w:rPr>
          </w:rPrChange>
        </w:rPr>
        <w:fldChar w:fldCharType="begin"/>
      </w:r>
      <w:r w:rsidR="006E0A24" w:rsidRPr="00EE7119">
        <w:rPr>
          <w:rFonts w:ascii="Calibri" w:eastAsia="Calibri" w:hAnsi="Calibri" w:cs="Calibri"/>
          <w:rPrChange w:id="286" w:author="Xu, Jason" w:date="2020-02-20T09:30:00Z">
            <w:rPr>
              <w:rFonts w:ascii="Calibri" w:eastAsia="Calibri" w:hAnsi="Calibri" w:cs="Calibri"/>
              <w:highlight w:val="cyan"/>
            </w:rPr>
          </w:rPrChange>
        </w:rPr>
        <w:instrText xml:space="preserve"> QUOTE "{Cheajesadagul, 2013 #32}" </w:instrText>
      </w:r>
      <w:r w:rsidR="006E0A24" w:rsidRPr="00EE7119">
        <w:rPr>
          <w:rFonts w:ascii="Calibri" w:eastAsia="Calibri" w:hAnsi="Calibri" w:cs="Calibri"/>
          <w:rPrChange w:id="287" w:author="Xu, Jason" w:date="2020-02-20T09:30:00Z">
            <w:rPr>
              <w:rFonts w:ascii="Calibri" w:eastAsia="Calibri" w:hAnsi="Calibri" w:cs="Calibri"/>
              <w:highlight w:val="cyan"/>
            </w:rPr>
          </w:rPrChange>
        </w:rPr>
        <w:fldChar w:fldCharType="separate"/>
      </w:r>
      <w:r w:rsidR="006E0A24" w:rsidRPr="00EE7119">
        <w:rPr>
          <w:rFonts w:ascii="Calibri" w:eastAsia="Calibri" w:hAnsi="Calibri" w:cs="Calibri"/>
          <w:rPrChange w:id="288" w:author="Xu, Jason" w:date="2020-02-20T09:30:00Z">
            <w:rPr>
              <w:rFonts w:ascii="Calibri" w:eastAsia="Calibri" w:hAnsi="Calibri" w:cs="Calibri"/>
              <w:highlight w:val="cyan"/>
            </w:rPr>
          </w:rPrChange>
        </w:rPr>
        <w:t>{</w:t>
      </w:r>
      <w:proofErr w:type="spellStart"/>
      <w:r w:rsidR="006E0A24" w:rsidRPr="00EE7119">
        <w:rPr>
          <w:rFonts w:ascii="Calibri" w:eastAsia="Calibri" w:hAnsi="Calibri" w:cs="Calibri"/>
          <w:rPrChange w:id="289" w:author="Xu, Jason" w:date="2020-02-20T09:30:00Z">
            <w:rPr>
              <w:rFonts w:ascii="Calibri" w:eastAsia="Calibri" w:hAnsi="Calibri" w:cs="Calibri"/>
              <w:highlight w:val="cyan"/>
            </w:rPr>
          </w:rPrChange>
        </w:rPr>
        <w:t>Cheajesadagul</w:t>
      </w:r>
      <w:proofErr w:type="spellEnd"/>
      <w:r w:rsidR="006E0A24" w:rsidRPr="00EE7119">
        <w:rPr>
          <w:rFonts w:ascii="Calibri" w:eastAsia="Calibri" w:hAnsi="Calibri" w:cs="Calibri"/>
          <w:rPrChange w:id="290" w:author="Xu, Jason" w:date="2020-02-20T09:30:00Z">
            <w:rPr>
              <w:rFonts w:ascii="Calibri" w:eastAsia="Calibri" w:hAnsi="Calibri" w:cs="Calibri"/>
              <w:highlight w:val="cyan"/>
            </w:rPr>
          </w:rPrChange>
        </w:rPr>
        <w:t>, 2013 #32}</w:t>
      </w:r>
      <w:r w:rsidR="006E0A24" w:rsidRPr="00EE7119">
        <w:rPr>
          <w:rFonts w:ascii="Calibri" w:eastAsia="Calibri" w:hAnsi="Calibri" w:cs="Calibri"/>
          <w:rPrChange w:id="291" w:author="Xu, Jason" w:date="2020-02-20T09:30:00Z">
            <w:rPr>
              <w:rFonts w:ascii="Calibri" w:eastAsia="Calibri" w:hAnsi="Calibri" w:cs="Calibri"/>
              <w:highlight w:val="cyan"/>
            </w:rPr>
          </w:rPrChange>
        </w:rPr>
        <w:fldChar w:fldCharType="end"/>
      </w:r>
      <w:r w:rsidR="00D02CF1" w:rsidRPr="00EE7119">
        <w:rPr>
          <w:rFonts w:ascii="Calibri" w:eastAsia="Calibri" w:hAnsi="Calibri" w:cs="Calibri"/>
          <w:rPrChange w:id="292" w:author="Xu, Jason" w:date="2020-02-20T09:30:00Z">
            <w:rPr>
              <w:rFonts w:ascii="Calibri" w:eastAsia="Calibri" w:hAnsi="Calibri" w:cs="Calibri"/>
              <w:highlight w:val="cyan"/>
            </w:rPr>
          </w:rPrChange>
        </w:rPr>
        <w:fldChar w:fldCharType="begin"/>
      </w:r>
      <w:r w:rsidR="00D02CF1" w:rsidRPr="00EE7119">
        <w:rPr>
          <w:rFonts w:ascii="Calibri" w:eastAsia="Calibri" w:hAnsi="Calibri" w:cs="Calibri"/>
          <w:rPrChange w:id="293" w:author="Xu, Jason" w:date="2020-02-20T09:30:00Z">
            <w:rPr>
              <w:rFonts w:ascii="Calibri" w:eastAsia="Calibri" w:hAnsi="Calibri" w:cs="Calibri"/>
              <w:highlight w:val="cyan"/>
            </w:rPr>
          </w:rPrChange>
        </w:rPr>
        <w:instrText xml:space="preserve"> QUOTE "{Maione, 2016 #33}" </w:instrText>
      </w:r>
      <w:r w:rsidR="00D02CF1" w:rsidRPr="00EE7119">
        <w:rPr>
          <w:rFonts w:ascii="Calibri" w:eastAsia="Calibri" w:hAnsi="Calibri" w:cs="Calibri"/>
          <w:rPrChange w:id="294" w:author="Xu, Jason" w:date="2020-02-20T09:30:00Z">
            <w:rPr>
              <w:rFonts w:ascii="Calibri" w:eastAsia="Calibri" w:hAnsi="Calibri" w:cs="Calibri"/>
              <w:highlight w:val="cyan"/>
            </w:rPr>
          </w:rPrChange>
        </w:rPr>
        <w:fldChar w:fldCharType="separate"/>
      </w:r>
      <w:r w:rsidR="00D02CF1" w:rsidRPr="00EE7119">
        <w:rPr>
          <w:rFonts w:ascii="Calibri" w:eastAsia="Calibri" w:hAnsi="Calibri" w:cs="Calibri"/>
          <w:rPrChange w:id="295" w:author="Xu, Jason" w:date="2020-02-20T09:30:00Z">
            <w:rPr>
              <w:rFonts w:ascii="Calibri" w:eastAsia="Calibri" w:hAnsi="Calibri" w:cs="Calibri"/>
              <w:highlight w:val="cyan"/>
            </w:rPr>
          </w:rPrChange>
        </w:rPr>
        <w:t>{</w:t>
      </w:r>
      <w:proofErr w:type="spellStart"/>
      <w:r w:rsidR="00D02CF1" w:rsidRPr="00EE7119">
        <w:rPr>
          <w:rFonts w:ascii="Calibri" w:eastAsia="Calibri" w:hAnsi="Calibri" w:cs="Calibri"/>
          <w:rPrChange w:id="296" w:author="Xu, Jason" w:date="2020-02-20T09:30:00Z">
            <w:rPr>
              <w:rFonts w:ascii="Calibri" w:eastAsia="Calibri" w:hAnsi="Calibri" w:cs="Calibri"/>
              <w:highlight w:val="cyan"/>
            </w:rPr>
          </w:rPrChange>
        </w:rPr>
        <w:t>Maione</w:t>
      </w:r>
      <w:proofErr w:type="spellEnd"/>
      <w:r w:rsidR="00D02CF1" w:rsidRPr="00EE7119">
        <w:rPr>
          <w:rFonts w:ascii="Calibri" w:eastAsia="Calibri" w:hAnsi="Calibri" w:cs="Calibri"/>
          <w:rPrChange w:id="297" w:author="Xu, Jason" w:date="2020-02-20T09:30:00Z">
            <w:rPr>
              <w:rFonts w:ascii="Calibri" w:eastAsia="Calibri" w:hAnsi="Calibri" w:cs="Calibri"/>
              <w:highlight w:val="cyan"/>
            </w:rPr>
          </w:rPrChange>
        </w:rPr>
        <w:t>, 2016 #33}</w:t>
      </w:r>
      <w:r w:rsidR="00D02CF1" w:rsidRPr="00EE7119">
        <w:rPr>
          <w:rFonts w:ascii="Calibri" w:eastAsia="Calibri" w:hAnsi="Calibri" w:cs="Calibri"/>
          <w:rPrChange w:id="298" w:author="Xu, Jason" w:date="2020-02-20T09:30:00Z">
            <w:rPr>
              <w:rFonts w:ascii="Calibri" w:eastAsia="Calibri" w:hAnsi="Calibri" w:cs="Calibri"/>
              <w:highlight w:val="cyan"/>
            </w:rPr>
          </w:rPrChange>
        </w:rPr>
        <w:fldChar w:fldCharType="end"/>
      </w:r>
      <w:ins w:id="299" w:author="Xu, Jason" w:date="2020-02-18T14:11:00Z">
        <w:r w:rsidR="00AC2E1F" w:rsidRPr="00EE7119">
          <w:rPr>
            <w:rFonts w:ascii="Calibri" w:eastAsia="Calibri" w:hAnsi="Calibri" w:cs="Calibri"/>
            <w:rPrChange w:id="300" w:author="Xu, Jason" w:date="2020-02-20T09:30:00Z">
              <w:rPr>
                <w:rFonts w:ascii="Calibri" w:eastAsia="Calibri" w:hAnsi="Calibri" w:cs="Calibri"/>
                <w:highlight w:val="cyan"/>
              </w:rPr>
            </w:rPrChange>
          </w:rPr>
          <w:t xml:space="preserve"> </w:t>
        </w:r>
      </w:ins>
      <w:ins w:id="301" w:author="Xu, Jason" w:date="2020-02-18T14:10:00Z">
        <w:r w:rsidR="002D09A6" w:rsidRPr="00EE7119">
          <w:rPr>
            <w:rFonts w:ascii="Calibri" w:eastAsia="Calibri" w:hAnsi="Calibri" w:cs="Calibri"/>
            <w:rPrChange w:id="302" w:author="Xu, Jason" w:date="2020-02-20T09:30:00Z">
              <w:rPr>
                <w:rFonts w:ascii="Calibri" w:eastAsia="Calibri" w:hAnsi="Calibri" w:cs="Calibri"/>
                <w:highlight w:val="cyan"/>
              </w:rPr>
            </w:rPrChange>
          </w:rPr>
          <w:t xml:space="preserve">  </w:t>
        </w:r>
      </w:ins>
      <w:del w:id="303" w:author="Xu, Jason" w:date="2020-02-18T14:17:00Z">
        <w:r w:rsidR="0090369B" w:rsidRPr="00354EFE" w:rsidDel="009E01E1">
          <w:rPr>
            <w:rFonts w:ascii="Calibri" w:eastAsia="Calibri" w:hAnsi="Calibri" w:cs="Calibri"/>
          </w:rPr>
          <w:delText>ICP-MS coupled with multi-variate data analysis has been prove</w:delText>
        </w:r>
        <w:r w:rsidR="00715BE4" w:rsidRPr="00354EFE" w:rsidDel="009E01E1">
          <w:rPr>
            <w:rFonts w:ascii="Calibri" w:eastAsia="Calibri" w:hAnsi="Calibri" w:cs="Calibri"/>
          </w:rPr>
          <w:delText>n</w:delText>
        </w:r>
        <w:r w:rsidR="0090369B" w:rsidRPr="00354EFE" w:rsidDel="009E01E1">
          <w:rPr>
            <w:rFonts w:ascii="Calibri" w:eastAsia="Calibri" w:hAnsi="Calibri" w:cs="Calibri"/>
          </w:rPr>
          <w:delText xml:space="preserve"> as powerful tool for the purpose of geological identification, and this is largely due to elemental profiling obtained by ICP-MS is highly connected to the growth condition of the rice</w:delText>
        </w:r>
        <w:r w:rsidR="00715BE4" w:rsidRPr="00354EFE" w:rsidDel="009E01E1">
          <w:rPr>
            <w:rFonts w:ascii="Calibri" w:eastAsia="Calibri" w:hAnsi="Calibri" w:cs="Calibri"/>
          </w:rPr>
          <w:delText xml:space="preserve"> </w:delText>
        </w:r>
      </w:del>
      <w:del w:id="304" w:author="Xu, Jason" w:date="2020-02-18T14:48:00Z">
        <w:r w:rsidR="00715BE4" w:rsidRPr="00EE7119" w:rsidDel="00D02CF1">
          <w:rPr>
            <w:rFonts w:ascii="Calibri" w:eastAsia="Calibri" w:hAnsi="Calibri" w:cs="Calibri"/>
            <w:rPrChange w:id="305" w:author="Xu, Jason" w:date="2020-02-20T09:30:00Z">
              <w:rPr>
                <w:rFonts w:ascii="Calibri" w:eastAsia="Calibri" w:hAnsi="Calibri" w:cs="Calibri"/>
                <w:highlight w:val="yellow"/>
              </w:rPr>
            </w:rPrChange>
          </w:rPr>
          <w:delText>[REF</w:delText>
        </w:r>
        <w:r w:rsidR="0071490E" w:rsidRPr="00EE7119" w:rsidDel="00D02CF1">
          <w:rPr>
            <w:rFonts w:ascii="Calibri" w:eastAsia="Calibri" w:hAnsi="Calibri" w:cs="Calibri"/>
            <w:rPrChange w:id="306" w:author="Xu, Jason" w:date="2020-02-20T09:30:00Z">
              <w:rPr>
                <w:rFonts w:ascii="Calibri" w:eastAsia="Calibri" w:hAnsi="Calibri" w:cs="Calibri"/>
                <w:highlight w:val="yellow"/>
              </w:rPr>
            </w:rPrChange>
          </w:rPr>
          <w:delText xml:space="preserve"> c2</w:delText>
        </w:r>
        <w:r w:rsidR="00715BE4" w:rsidRPr="00EE7119" w:rsidDel="00D02CF1">
          <w:rPr>
            <w:rFonts w:ascii="Calibri" w:eastAsia="Calibri" w:hAnsi="Calibri" w:cs="Calibri"/>
            <w:rPrChange w:id="307" w:author="Xu, Jason" w:date="2020-02-20T09:30:00Z">
              <w:rPr>
                <w:rFonts w:ascii="Calibri" w:eastAsia="Calibri" w:hAnsi="Calibri" w:cs="Calibri"/>
                <w:highlight w:val="yellow"/>
              </w:rPr>
            </w:rPrChange>
          </w:rPr>
          <w:delText>]</w:delText>
        </w:r>
        <w:r w:rsidR="0090369B" w:rsidRPr="00354EFE" w:rsidDel="00D02CF1">
          <w:rPr>
            <w:rFonts w:ascii="Calibri" w:eastAsia="Calibri" w:hAnsi="Calibri" w:cs="Calibri"/>
          </w:rPr>
          <w:delText xml:space="preserve">. </w:delText>
        </w:r>
      </w:del>
    </w:p>
    <w:p w14:paraId="0A0D0CD4" w14:textId="34B41CDC" w:rsidR="0090369B" w:rsidRPr="005042CD" w:rsidRDefault="0090369B" w:rsidP="0090369B">
      <w:pPr>
        <w:spacing w:line="257" w:lineRule="auto"/>
      </w:pPr>
      <w:r w:rsidRPr="00354EFE">
        <w:rPr>
          <w:rFonts w:ascii="Calibri" w:eastAsia="Calibri" w:hAnsi="Calibri" w:cs="Calibri"/>
        </w:rPr>
        <w:t>In this study, one hundred and thirty-one</w:t>
      </w:r>
      <w:del w:id="308" w:author="Xu, Jason" w:date="2020-02-24T16:17:00Z">
        <w:r w:rsidRPr="00354EFE" w:rsidDel="00DB2E7D">
          <w:rPr>
            <w:rFonts w:ascii="Calibri" w:eastAsia="Calibri" w:hAnsi="Calibri" w:cs="Calibri"/>
          </w:rPr>
          <w:delText xml:space="preserve"> </w:delText>
        </w:r>
      </w:del>
      <w:ins w:id="309" w:author="Xu, Jason" w:date="2020-02-18T14:49:00Z">
        <w:r w:rsidR="00BB3D00" w:rsidRPr="00354EFE">
          <w:rPr>
            <w:rFonts w:ascii="Calibri" w:eastAsia="Calibri" w:hAnsi="Calibri" w:cs="Calibri"/>
          </w:rPr>
          <w:t xml:space="preserve"> </w:t>
        </w:r>
      </w:ins>
      <w:r w:rsidRPr="00EE7119">
        <w:rPr>
          <w:rFonts w:ascii="Calibri" w:eastAsia="Calibri" w:hAnsi="Calibri" w:cs="Calibri"/>
        </w:rPr>
        <w:t xml:space="preserve">GI rice samples were directly collected </w:t>
      </w:r>
      <w:r w:rsidRPr="00EE7119">
        <w:rPr>
          <w:rFonts w:ascii="Calibri" w:eastAsia="Calibri" w:hAnsi="Calibri" w:cs="Calibri"/>
          <w:rPrChange w:id="310" w:author="Xu, Jason" w:date="2020-02-20T09:30:00Z">
            <w:rPr>
              <w:rFonts w:ascii="Calibri" w:eastAsia="Calibri" w:hAnsi="Calibri" w:cs="Calibri"/>
              <w:highlight w:val="cyan"/>
            </w:rPr>
          </w:rPrChange>
        </w:rPr>
        <w:t>from the</w:t>
      </w:r>
      <w:ins w:id="311" w:author="Xu, Jason" w:date="2020-02-18T11:41:00Z">
        <w:r w:rsidR="0051037F" w:rsidRPr="00EE7119">
          <w:rPr>
            <w:rFonts w:ascii="Calibri" w:eastAsia="Calibri" w:hAnsi="Calibri" w:cs="Calibri"/>
            <w:rPrChange w:id="312" w:author="Xu, Jason" w:date="2020-02-20T09:30:00Z">
              <w:rPr>
                <w:rFonts w:ascii="Calibri" w:eastAsia="Calibri" w:hAnsi="Calibri" w:cs="Calibri"/>
                <w:highlight w:val="cyan"/>
              </w:rPr>
            </w:rPrChange>
          </w:rPr>
          <w:t xml:space="preserve"> </w:t>
        </w:r>
        <w:r w:rsidR="00A50348" w:rsidRPr="00EE7119">
          <w:rPr>
            <w:rFonts w:ascii="Calibri" w:eastAsia="Calibri" w:hAnsi="Calibri" w:cs="Calibri"/>
            <w:rPrChange w:id="313" w:author="Xu, Jason" w:date="2020-02-20T09:30:00Z">
              <w:rPr>
                <w:rFonts w:ascii="Calibri" w:eastAsia="Calibri" w:hAnsi="Calibri" w:cs="Calibri"/>
                <w:highlight w:val="cyan"/>
              </w:rPr>
            </w:rPrChange>
          </w:rPr>
          <w:t xml:space="preserve">rice processing factories </w:t>
        </w:r>
      </w:ins>
      <w:ins w:id="314" w:author="Xu, Jason" w:date="2020-02-18T14:50:00Z">
        <w:r w:rsidR="00297A86" w:rsidRPr="00EE7119">
          <w:rPr>
            <w:rFonts w:ascii="Calibri" w:eastAsia="Calibri" w:hAnsi="Calibri" w:cs="Calibri"/>
            <w:rPrChange w:id="315" w:author="Xu, Jason" w:date="2020-02-20T09:30:00Z">
              <w:rPr>
                <w:rFonts w:ascii="Calibri" w:eastAsia="Calibri" w:hAnsi="Calibri" w:cs="Calibri"/>
                <w:highlight w:val="cyan"/>
              </w:rPr>
            </w:rPrChange>
          </w:rPr>
          <w:t>w</w:t>
        </w:r>
        <w:r w:rsidR="00297A86" w:rsidRPr="00354EFE">
          <w:rPr>
            <w:rFonts w:ascii="Calibri" w:eastAsia="Calibri" w:hAnsi="Calibri" w:cs="Calibri"/>
            <w:highlight w:val="cyan"/>
          </w:rPr>
          <w:t>ith</w:t>
        </w:r>
      </w:ins>
      <w:ins w:id="316" w:author="Xu, Jason" w:date="2020-02-18T11:42:00Z">
        <w:r w:rsidR="00A50348" w:rsidRPr="00354EFE">
          <w:rPr>
            <w:rFonts w:ascii="Calibri" w:eastAsia="Calibri" w:hAnsi="Calibri" w:cs="Calibri"/>
            <w:highlight w:val="cyan"/>
          </w:rPr>
          <w:t xml:space="preserve"> reliable </w:t>
        </w:r>
        <w:r w:rsidR="00883C2C" w:rsidRPr="00354EFE">
          <w:rPr>
            <w:rFonts w:ascii="Calibri" w:eastAsia="Calibri" w:hAnsi="Calibri" w:cs="Calibri"/>
            <w:highlight w:val="cyan"/>
          </w:rPr>
          <w:t>credibility</w:t>
        </w:r>
        <w:del w:id="317" w:author="Peng, Hong" w:date="2020-02-19T13:22:00Z">
          <w:r w:rsidR="00883C2C" w:rsidRPr="00EE7119" w:rsidDel="00402893">
            <w:rPr>
              <w:rFonts w:ascii="Calibri" w:eastAsia="Calibri" w:hAnsi="Calibri" w:cs="Calibri"/>
              <w:rPrChange w:id="318" w:author="Xu, Jason" w:date="2020-02-20T09:30:00Z">
                <w:rPr>
                  <w:rFonts w:ascii="Calibri" w:eastAsia="Calibri" w:hAnsi="Calibri" w:cs="Calibri"/>
                  <w:highlight w:val="cyan"/>
                </w:rPr>
              </w:rPrChange>
            </w:rPr>
            <w:delText>.</w:delText>
          </w:r>
        </w:del>
      </w:ins>
      <w:del w:id="319" w:author="Xu, Jason" w:date="2020-02-20T09:36:00Z">
        <w:r w:rsidRPr="00354EFE" w:rsidDel="00354EFE">
          <w:rPr>
            <w:rFonts w:ascii="Calibri" w:eastAsia="Calibri" w:hAnsi="Calibri" w:cs="Calibri"/>
          </w:rPr>
          <w:delText xml:space="preserve"> </w:delText>
        </w:r>
        <w:commentRangeStart w:id="320"/>
        <w:commentRangeStart w:id="321"/>
        <w:r w:rsidRPr="00354EFE" w:rsidDel="00354EFE">
          <w:rPr>
            <w:rFonts w:ascii="Calibri" w:eastAsia="Calibri" w:hAnsi="Calibri" w:cs="Calibri"/>
          </w:rPr>
          <w:delText>rice patty field</w:delText>
        </w:r>
      </w:del>
      <w:r w:rsidRPr="00354EFE">
        <w:rPr>
          <w:rFonts w:ascii="Calibri" w:eastAsia="Calibri" w:hAnsi="Calibri" w:cs="Calibri"/>
        </w:rPr>
        <w:t xml:space="preserve"> from </w:t>
      </w:r>
      <w:del w:id="322" w:author="Xu, Jason" w:date="2020-02-18T10:46:00Z">
        <w:r w:rsidRPr="00354EFE" w:rsidDel="00D82B88">
          <w:rPr>
            <w:rFonts w:ascii="Calibri" w:eastAsia="Calibri" w:hAnsi="Calibri" w:cs="Calibri"/>
            <w:rPrChange w:id="323" w:author="Xu, Jason" w:date="2020-02-20T09:36:00Z">
              <w:rPr>
                <w:rFonts w:ascii="Calibri" w:eastAsia="Calibri" w:hAnsi="Calibri" w:cs="Calibri"/>
                <w:strike/>
                <w:highlight w:val="cyan"/>
              </w:rPr>
            </w:rPrChange>
          </w:rPr>
          <w:delText xml:space="preserve">six </w:delText>
        </w:r>
      </w:del>
      <w:ins w:id="324" w:author="Xu, Jason" w:date="2020-02-18T10:46:00Z">
        <w:r w:rsidR="00D82B88" w:rsidRPr="00354EFE">
          <w:rPr>
            <w:rFonts w:ascii="Calibri" w:eastAsia="Calibri" w:hAnsi="Calibri" w:cs="Calibri"/>
            <w:rPrChange w:id="325" w:author="Xu, Jason" w:date="2020-02-20T09:36:00Z">
              <w:rPr>
                <w:rFonts w:ascii="Calibri" w:eastAsia="Calibri" w:hAnsi="Calibri" w:cs="Calibri"/>
                <w:strike/>
                <w:highlight w:val="cyan"/>
              </w:rPr>
            </w:rPrChange>
          </w:rPr>
          <w:t>five</w:t>
        </w:r>
        <w:r w:rsidR="00D82B88" w:rsidRPr="00354EFE">
          <w:rPr>
            <w:rFonts w:ascii="Calibri" w:eastAsia="Calibri" w:hAnsi="Calibri" w:cs="Calibri"/>
            <w:rPrChange w:id="326" w:author="Xu, Jason" w:date="2020-02-20T09:36:00Z">
              <w:rPr>
                <w:rFonts w:ascii="Calibri" w:eastAsia="Calibri" w:hAnsi="Calibri" w:cs="Calibri"/>
                <w:strike/>
              </w:rPr>
            </w:rPrChange>
          </w:rPr>
          <w:t xml:space="preserve"> </w:t>
        </w:r>
      </w:ins>
      <w:r w:rsidRPr="00354EFE">
        <w:rPr>
          <w:rFonts w:ascii="Calibri" w:eastAsia="Calibri" w:hAnsi="Calibri" w:cs="Calibri"/>
          <w:rPrChange w:id="327" w:author="Xu, Jason" w:date="2020-02-20T09:36:00Z">
            <w:rPr>
              <w:rFonts w:ascii="Calibri" w:eastAsia="Calibri" w:hAnsi="Calibri" w:cs="Calibri"/>
              <w:strike/>
            </w:rPr>
          </w:rPrChange>
        </w:rPr>
        <w:t>provinces</w:t>
      </w:r>
      <w:ins w:id="328" w:author="Xu, Jason" w:date="2020-02-24T16:17:00Z">
        <w:r w:rsidR="00DB2E7D">
          <w:rPr>
            <w:rFonts w:ascii="Calibri" w:eastAsia="Calibri" w:hAnsi="Calibri" w:cs="Calibri"/>
          </w:rPr>
          <w:t xml:space="preserve"> in China. </w:t>
        </w:r>
      </w:ins>
      <w:ins w:id="329" w:author="Xu, Jason" w:date="2020-02-24T16:20:00Z">
        <w:r w:rsidR="00ED6254" w:rsidRPr="40B95934">
          <w:rPr>
            <w:rFonts w:ascii="Calibri" w:eastAsia="Calibri" w:hAnsi="Calibri" w:cs="Calibri"/>
          </w:rPr>
          <w:t>For simplicity, we named those samples as</w:t>
        </w:r>
        <w:r w:rsidR="00ED6254" w:rsidRPr="007F1BAF">
          <w:rPr>
            <w:rFonts w:ascii="Calibri" w:eastAsia="Calibri" w:hAnsi="Calibri" w:cs="Calibri"/>
            <w:color w:val="FF0000"/>
          </w:rPr>
          <w:t xml:space="preserve"> </w:t>
        </w:r>
        <w:commentRangeStart w:id="330"/>
        <w:commentRangeStart w:id="331"/>
        <w:commentRangeStart w:id="332"/>
        <w:r w:rsidR="00ED6254" w:rsidRPr="007F1BAF">
          <w:rPr>
            <w:rFonts w:ascii="Calibri" w:eastAsia="Calibri" w:hAnsi="Calibri" w:cs="Calibri"/>
          </w:rPr>
          <w:t>WC (n=20), DJX (n=16), PJ-YF (n=35), PJ-LX (n=20), J</w:t>
        </w:r>
        <w:r w:rsidR="00ED6254" w:rsidRPr="40B95934">
          <w:rPr>
            <w:rFonts w:ascii="Calibri" w:eastAsia="Calibri" w:hAnsi="Calibri" w:cs="Calibri"/>
          </w:rPr>
          <w:t>S</w:t>
        </w:r>
        <w:r w:rsidR="00ED6254">
          <w:rPr>
            <w:rFonts w:ascii="Calibri" w:eastAsia="Calibri" w:hAnsi="Calibri" w:cs="Calibri"/>
          </w:rPr>
          <w:t>Q</w:t>
        </w:r>
        <w:r w:rsidR="00ED6254" w:rsidRPr="40B95934">
          <w:rPr>
            <w:rFonts w:ascii="Calibri" w:eastAsia="Calibri" w:hAnsi="Calibri" w:cs="Calibri"/>
          </w:rPr>
          <w:t xml:space="preserve"> (n=20), and </w:t>
        </w:r>
        <w:r w:rsidR="00ED6254">
          <w:rPr>
            <w:rFonts w:ascii="Calibri" w:eastAsia="Calibri" w:hAnsi="Calibri" w:cs="Calibri"/>
          </w:rPr>
          <w:t>SY</w:t>
        </w:r>
        <w:r w:rsidR="00ED6254" w:rsidRPr="40B95934">
          <w:rPr>
            <w:rFonts w:ascii="Calibri" w:eastAsia="Calibri" w:hAnsi="Calibri" w:cs="Calibri"/>
          </w:rPr>
          <w:t xml:space="preserve"> (n=20</w:t>
        </w:r>
        <w:commentRangeEnd w:id="330"/>
        <w:r w:rsidR="00ED6254">
          <w:rPr>
            <w:rStyle w:val="CommentReference"/>
          </w:rPr>
          <w:commentReference w:id="330"/>
        </w:r>
        <w:commentRangeEnd w:id="331"/>
        <w:r w:rsidR="00ED6254">
          <w:rPr>
            <w:rStyle w:val="CommentReference"/>
          </w:rPr>
          <w:commentReference w:id="331"/>
        </w:r>
        <w:r w:rsidR="00ED6254" w:rsidRPr="40B95934">
          <w:rPr>
            <w:rFonts w:ascii="Calibri" w:eastAsia="Calibri" w:hAnsi="Calibri" w:cs="Calibri"/>
          </w:rPr>
          <w:t>)</w:t>
        </w:r>
        <w:commentRangeEnd w:id="332"/>
        <w:r w:rsidR="00ED6254">
          <w:rPr>
            <w:rStyle w:val="CommentReference"/>
          </w:rPr>
          <w:commentReference w:id="332"/>
        </w:r>
        <w:r w:rsidR="00ED6254" w:rsidRPr="40B95934">
          <w:rPr>
            <w:rFonts w:ascii="Calibri" w:eastAsia="Calibri" w:hAnsi="Calibri" w:cs="Calibri"/>
          </w:rPr>
          <w:t>.</w:t>
        </w:r>
      </w:ins>
      <w:ins w:id="333" w:author="Xu, Jason" w:date="2020-02-24T16:21:00Z">
        <w:r w:rsidR="00CA1771">
          <w:rPr>
            <w:rFonts w:ascii="Calibri" w:eastAsia="Calibri" w:hAnsi="Calibri" w:cs="Calibri"/>
          </w:rPr>
          <w:t xml:space="preserve"> </w:t>
        </w:r>
      </w:ins>
      <w:del w:id="334" w:author="Xu, Jason" w:date="2020-02-24T16:17:00Z">
        <w:r w:rsidRPr="00354EFE" w:rsidDel="00DB2E7D">
          <w:rPr>
            <w:rFonts w:ascii="Calibri" w:eastAsia="Calibri" w:hAnsi="Calibri" w:cs="Calibri"/>
            <w:rPrChange w:id="335" w:author="Xu, Jason" w:date="2020-02-20T09:36:00Z">
              <w:rPr>
                <w:rFonts w:ascii="Calibri" w:eastAsia="Calibri" w:hAnsi="Calibri" w:cs="Calibri"/>
                <w:strike/>
              </w:rPr>
            </w:rPrChange>
          </w:rPr>
          <w:delText xml:space="preserve"> in China</w:delText>
        </w:r>
        <w:commentRangeEnd w:id="320"/>
        <w:r w:rsidR="00715BE4" w:rsidRPr="00354EFE" w:rsidDel="00DB2E7D">
          <w:rPr>
            <w:rStyle w:val="CommentReference"/>
          </w:rPr>
          <w:commentReference w:id="320"/>
        </w:r>
        <w:commentRangeEnd w:id="321"/>
        <w:r w:rsidR="00742EBE" w:rsidRPr="00354EFE" w:rsidDel="00DB2E7D">
          <w:rPr>
            <w:rStyle w:val="CommentReference"/>
          </w:rPr>
          <w:commentReference w:id="321"/>
        </w:r>
      </w:del>
      <w:ins w:id="336" w:author="Xu, Jason" w:date="2020-02-24T14:42:00Z">
        <w:r w:rsidR="008500E5">
          <w:rPr>
            <w:rFonts w:ascii="Calibri" w:eastAsia="Calibri" w:hAnsi="Calibri" w:cs="Calibri"/>
          </w:rPr>
          <w:t xml:space="preserve">They </w:t>
        </w:r>
      </w:ins>
      <w:del w:id="337" w:author="Xu, Jason" w:date="2020-02-24T14:42:00Z">
        <w:r w:rsidRPr="00354EFE" w:rsidDel="001F5AEF">
          <w:rPr>
            <w:rFonts w:ascii="Calibri" w:eastAsia="Calibri" w:hAnsi="Calibri" w:cs="Calibri"/>
          </w:rPr>
          <w:delText>,</w:delText>
        </w:r>
        <w:r w:rsidRPr="40B95934" w:rsidDel="001F5AEF">
          <w:rPr>
            <w:rFonts w:ascii="Calibri" w:eastAsia="Calibri" w:hAnsi="Calibri" w:cs="Calibri"/>
          </w:rPr>
          <w:delText xml:space="preserve"> </w:delText>
        </w:r>
      </w:del>
      <w:ins w:id="338" w:author="Xu, Jason" w:date="2020-02-24T14:42:00Z">
        <w:r w:rsidR="008500E5">
          <w:rPr>
            <w:rFonts w:ascii="Calibri" w:eastAsia="Calibri" w:hAnsi="Calibri" w:cs="Calibri"/>
          </w:rPr>
          <w:t>we</w:t>
        </w:r>
      </w:ins>
      <w:ins w:id="339" w:author="Xu, Jason" w:date="2020-02-24T14:43:00Z">
        <w:r w:rsidR="008500E5">
          <w:rPr>
            <w:rFonts w:ascii="Calibri" w:eastAsia="Calibri" w:hAnsi="Calibri" w:cs="Calibri"/>
          </w:rPr>
          <w:t>re</w:t>
        </w:r>
      </w:ins>
      <w:del w:id="340" w:author="Xu, Jason" w:date="2020-02-24T14:42:00Z">
        <w:r w:rsidRPr="40B95934" w:rsidDel="008500E5">
          <w:rPr>
            <w:rFonts w:ascii="Calibri" w:eastAsia="Calibri" w:hAnsi="Calibri" w:cs="Calibri"/>
          </w:rPr>
          <w:delText>and</w:delText>
        </w:r>
      </w:del>
      <w:r w:rsidRPr="40B95934">
        <w:rPr>
          <w:rFonts w:ascii="Calibri" w:eastAsia="Calibri" w:hAnsi="Calibri" w:cs="Calibri"/>
        </w:rPr>
        <w:t xml:space="preserve"> then analyzed with Agilent 7900 ICP-MS. </w:t>
      </w:r>
      <w:del w:id="341" w:author="Xu, Jason" w:date="2020-02-24T16:20:00Z">
        <w:r w:rsidRPr="40B95934" w:rsidDel="00ED6254">
          <w:rPr>
            <w:rFonts w:ascii="Calibri" w:eastAsia="Calibri" w:hAnsi="Calibri" w:cs="Calibri"/>
          </w:rPr>
          <w:delText>For simplicity, we named those samples as</w:delText>
        </w:r>
        <w:r w:rsidRPr="00A0121A" w:rsidDel="00ED6254">
          <w:rPr>
            <w:rFonts w:ascii="Calibri" w:eastAsia="Calibri" w:hAnsi="Calibri" w:cs="Calibri"/>
            <w:color w:val="FF0000"/>
            <w:rPrChange w:id="342" w:author="Xu, Jason" w:date="2020-02-21T14:04:00Z">
              <w:rPr>
                <w:rFonts w:ascii="Calibri" w:eastAsia="Calibri" w:hAnsi="Calibri" w:cs="Calibri"/>
              </w:rPr>
            </w:rPrChange>
          </w:rPr>
          <w:delText xml:space="preserve"> </w:delText>
        </w:r>
        <w:commentRangeStart w:id="343"/>
        <w:commentRangeStart w:id="344"/>
        <w:commentRangeStart w:id="345"/>
        <w:r w:rsidRPr="00983D7A" w:rsidDel="00ED6254">
          <w:rPr>
            <w:rFonts w:ascii="Calibri" w:eastAsia="Calibri" w:hAnsi="Calibri" w:cs="Calibri"/>
          </w:rPr>
          <w:delText xml:space="preserve">WC (n=20), </w:delText>
        </w:r>
      </w:del>
      <w:del w:id="346" w:author="Xu, Jason" w:date="2020-02-24T14:44:00Z">
        <w:r w:rsidRPr="00983D7A" w:rsidDel="000B100F">
          <w:rPr>
            <w:rFonts w:ascii="Calibri" w:eastAsia="Calibri" w:hAnsi="Calibri" w:cs="Calibri"/>
          </w:rPr>
          <w:delText>GG</w:delText>
        </w:r>
      </w:del>
      <w:del w:id="347" w:author="Xu, Jason" w:date="2020-02-24T16:20:00Z">
        <w:r w:rsidRPr="00983D7A" w:rsidDel="00ED6254">
          <w:rPr>
            <w:rFonts w:ascii="Calibri" w:eastAsia="Calibri" w:hAnsi="Calibri" w:cs="Calibri"/>
          </w:rPr>
          <w:delText xml:space="preserve"> (n=16), PJ-</w:delText>
        </w:r>
      </w:del>
      <w:del w:id="348" w:author="Xu, Jason" w:date="2020-02-24T14:44:00Z">
        <w:r w:rsidRPr="00983D7A" w:rsidDel="000B100F">
          <w:rPr>
            <w:rFonts w:ascii="Calibri" w:eastAsia="Calibri" w:hAnsi="Calibri" w:cs="Calibri"/>
          </w:rPr>
          <w:delText>1</w:delText>
        </w:r>
      </w:del>
      <w:del w:id="349" w:author="Xu, Jason" w:date="2020-02-24T16:20:00Z">
        <w:r w:rsidRPr="00983D7A" w:rsidDel="00ED6254">
          <w:rPr>
            <w:rFonts w:ascii="Calibri" w:eastAsia="Calibri" w:hAnsi="Calibri" w:cs="Calibri"/>
          </w:rPr>
          <w:delText xml:space="preserve"> (n=35), PJ-</w:delText>
        </w:r>
      </w:del>
      <w:del w:id="350" w:author="Xu, Jason" w:date="2020-02-24T14:44:00Z">
        <w:r w:rsidRPr="00983D7A" w:rsidDel="000B100F">
          <w:rPr>
            <w:rFonts w:ascii="Calibri" w:eastAsia="Calibri" w:hAnsi="Calibri" w:cs="Calibri"/>
          </w:rPr>
          <w:delText>2</w:delText>
        </w:r>
      </w:del>
      <w:del w:id="351" w:author="Xu, Jason" w:date="2020-02-24T16:20:00Z">
        <w:r w:rsidRPr="00983D7A" w:rsidDel="00ED6254">
          <w:rPr>
            <w:rFonts w:ascii="Calibri" w:eastAsia="Calibri" w:hAnsi="Calibri" w:cs="Calibri"/>
          </w:rPr>
          <w:delText xml:space="preserve"> (n=20), J</w:delText>
        </w:r>
        <w:r w:rsidRPr="40B95934" w:rsidDel="00ED6254">
          <w:rPr>
            <w:rFonts w:ascii="Calibri" w:eastAsia="Calibri" w:hAnsi="Calibri" w:cs="Calibri"/>
          </w:rPr>
          <w:delText xml:space="preserve">S (n=20), and </w:delText>
        </w:r>
      </w:del>
      <w:del w:id="352" w:author="Xu, Jason" w:date="2020-02-24T14:45:00Z">
        <w:r w:rsidRPr="40B95934" w:rsidDel="00FE2241">
          <w:rPr>
            <w:rFonts w:ascii="Calibri" w:eastAsia="Calibri" w:hAnsi="Calibri" w:cs="Calibri"/>
          </w:rPr>
          <w:delText>SY</w:delText>
        </w:r>
      </w:del>
      <w:del w:id="353" w:author="Xu, Jason" w:date="2020-02-24T16:20:00Z">
        <w:r w:rsidRPr="40B95934" w:rsidDel="00ED6254">
          <w:rPr>
            <w:rFonts w:ascii="Calibri" w:eastAsia="Calibri" w:hAnsi="Calibri" w:cs="Calibri"/>
          </w:rPr>
          <w:delText xml:space="preserve"> (n=20</w:delText>
        </w:r>
        <w:commentRangeEnd w:id="343"/>
        <w:r w:rsidR="00F142CC" w:rsidDel="00ED6254">
          <w:rPr>
            <w:rStyle w:val="CommentReference"/>
          </w:rPr>
          <w:commentReference w:id="343"/>
        </w:r>
        <w:commentRangeEnd w:id="344"/>
        <w:r w:rsidR="00C1130A" w:rsidDel="00ED6254">
          <w:rPr>
            <w:rStyle w:val="CommentReference"/>
          </w:rPr>
          <w:commentReference w:id="344"/>
        </w:r>
        <w:r w:rsidRPr="40B95934" w:rsidDel="00ED6254">
          <w:rPr>
            <w:rFonts w:ascii="Calibri" w:eastAsia="Calibri" w:hAnsi="Calibri" w:cs="Calibri"/>
          </w:rPr>
          <w:delText>)</w:delText>
        </w:r>
        <w:commentRangeEnd w:id="345"/>
        <w:r w:rsidR="00171DC6" w:rsidDel="00ED6254">
          <w:rPr>
            <w:rStyle w:val="CommentReference"/>
          </w:rPr>
          <w:commentReference w:id="345"/>
        </w:r>
        <w:r w:rsidRPr="40B95934" w:rsidDel="00ED6254">
          <w:rPr>
            <w:rFonts w:ascii="Calibri" w:eastAsia="Calibri" w:hAnsi="Calibri" w:cs="Calibri"/>
          </w:rPr>
          <w:delText xml:space="preserve">. </w:delText>
        </w:r>
      </w:del>
      <w:del w:id="354" w:author="Xu, Jason" w:date="2020-02-25T09:15:00Z">
        <w:r w:rsidRPr="40B95934" w:rsidDel="00175C22">
          <w:rPr>
            <w:rFonts w:ascii="Calibri" w:eastAsia="Calibri" w:hAnsi="Calibri" w:cs="Calibri"/>
          </w:rPr>
          <w:delText xml:space="preserve">The </w:delText>
        </w:r>
      </w:del>
      <w:del w:id="355" w:author="Xu, Jason" w:date="2020-02-24T14:48:00Z">
        <w:r w:rsidR="00715BE4" w:rsidDel="00447AB2">
          <w:rPr>
            <w:rFonts w:ascii="Calibri" w:eastAsia="Calibri" w:hAnsi="Calibri" w:cs="Calibri"/>
          </w:rPr>
          <w:delText xml:space="preserve">resulting </w:delText>
        </w:r>
      </w:del>
      <w:del w:id="356" w:author="Xu, Jason" w:date="2020-02-25T09:15:00Z">
        <w:r w:rsidRPr="40B95934" w:rsidDel="00175C22">
          <w:rPr>
            <w:rFonts w:ascii="Calibri" w:eastAsia="Calibri" w:hAnsi="Calibri" w:cs="Calibri"/>
          </w:rPr>
          <w:delText xml:space="preserve">dataset was first scaled via log-transformation and then </w:delText>
        </w:r>
      </w:del>
      <w:ins w:id="357" w:author="Xu, Jason" w:date="2020-02-24T14:52:00Z">
        <w:r w:rsidR="00462E27">
          <w:rPr>
            <w:rFonts w:ascii="Calibri" w:eastAsia="Calibri" w:hAnsi="Calibri" w:cs="Calibri"/>
          </w:rPr>
          <w:t xml:space="preserve">The </w:t>
        </w:r>
      </w:ins>
      <w:ins w:id="358" w:author="Xu, Jason" w:date="2020-02-25T09:15:00Z">
        <w:r w:rsidR="00FB5844">
          <w:rPr>
            <w:rFonts w:ascii="Calibri" w:eastAsia="Calibri" w:hAnsi="Calibri" w:cs="Calibri"/>
          </w:rPr>
          <w:t xml:space="preserve">data from </w:t>
        </w:r>
      </w:ins>
      <w:ins w:id="359" w:author="Xu, Jason" w:date="2020-02-24T14:52:00Z">
        <w:r w:rsidR="00462E27">
          <w:rPr>
            <w:rFonts w:ascii="Calibri" w:eastAsia="Calibri" w:hAnsi="Calibri" w:cs="Calibri"/>
          </w:rPr>
          <w:t xml:space="preserve">training set </w:t>
        </w:r>
        <w:r w:rsidR="00DD0C3C">
          <w:rPr>
            <w:rFonts w:ascii="Calibri" w:eastAsia="Calibri" w:hAnsi="Calibri" w:cs="Calibri"/>
          </w:rPr>
          <w:t xml:space="preserve">was </w:t>
        </w:r>
      </w:ins>
      <w:r w:rsidRPr="40B95934">
        <w:rPr>
          <w:rFonts w:ascii="Calibri" w:eastAsia="Calibri" w:hAnsi="Calibri" w:cs="Calibri"/>
        </w:rPr>
        <w:t xml:space="preserve">subjected to </w:t>
      </w:r>
      <w:ins w:id="360" w:author="Xu, Jason" w:date="2020-02-24T14:47:00Z">
        <w:r w:rsidR="001F03A4">
          <w:rPr>
            <w:rFonts w:ascii="Calibri" w:eastAsia="Calibri" w:hAnsi="Calibri" w:cs="Calibri"/>
          </w:rPr>
          <w:t>PLS-DA</w:t>
        </w:r>
      </w:ins>
      <w:ins w:id="361" w:author="Xu, Jason" w:date="2020-02-24T16:22:00Z">
        <w:r w:rsidR="00510707">
          <w:rPr>
            <w:rFonts w:ascii="Calibri" w:eastAsia="Calibri" w:hAnsi="Calibri" w:cs="Calibri"/>
          </w:rPr>
          <w:t xml:space="preserve"> in order to </w:t>
        </w:r>
      </w:ins>
      <w:ins w:id="362" w:author="fanzhou kong" w:date="2020-02-25T14:38:00Z">
        <w:r w:rsidR="003F50D8" w:rsidRPr="007C1BA7">
          <w:rPr>
            <w:rFonts w:ascii="Calibri" w:eastAsia="Calibri" w:hAnsi="Calibri" w:cs="Calibri"/>
            <w:rPrChange w:id="363" w:author="fanzhou kong" w:date="2020-02-25T15:02:00Z">
              <w:rPr>
                <w:rFonts w:ascii="Calibri" w:eastAsia="Calibri" w:hAnsi="Calibri" w:cs="Calibri"/>
              </w:rPr>
            </w:rPrChange>
          </w:rPr>
          <w:t xml:space="preserve">construct a model for </w:t>
        </w:r>
      </w:ins>
      <w:ins w:id="364" w:author="Xu, Jason" w:date="2020-02-24T16:22:00Z">
        <w:r w:rsidR="00510707" w:rsidRPr="007C1BA7">
          <w:rPr>
            <w:rFonts w:ascii="Calibri" w:eastAsia="Calibri" w:hAnsi="Calibri" w:cs="Calibri"/>
            <w:rPrChange w:id="365" w:author="fanzhou kong" w:date="2020-02-25T15:02:00Z">
              <w:rPr>
                <w:rFonts w:ascii="Calibri" w:eastAsia="Calibri" w:hAnsi="Calibri" w:cs="Calibri"/>
              </w:rPr>
            </w:rPrChange>
          </w:rPr>
          <w:t>differentiat</w:t>
        </w:r>
      </w:ins>
      <w:ins w:id="366" w:author="fanzhou kong" w:date="2020-02-25T14:38:00Z">
        <w:r w:rsidR="003F50D8" w:rsidRPr="007C1BA7">
          <w:rPr>
            <w:rFonts w:ascii="Calibri" w:eastAsia="Calibri" w:hAnsi="Calibri" w:cs="Calibri"/>
            <w:rPrChange w:id="367" w:author="fanzhou kong" w:date="2020-02-25T15:02:00Z">
              <w:rPr>
                <w:rFonts w:ascii="Calibri" w:eastAsia="Calibri" w:hAnsi="Calibri" w:cs="Calibri"/>
              </w:rPr>
            </w:rPrChange>
          </w:rPr>
          <w:t>ing</w:t>
        </w:r>
      </w:ins>
      <w:ins w:id="368" w:author="Xu, Jason" w:date="2020-02-24T16:22:00Z">
        <w:del w:id="369" w:author="fanzhou kong" w:date="2020-02-25T14:38:00Z">
          <w:r w:rsidR="00510707" w:rsidRPr="007C1BA7" w:rsidDel="003F50D8">
            <w:rPr>
              <w:rFonts w:ascii="Calibri" w:eastAsia="Calibri" w:hAnsi="Calibri" w:cs="Calibri"/>
              <w:rPrChange w:id="370" w:author="fanzhou kong" w:date="2020-02-25T15:02:00Z">
                <w:rPr>
                  <w:rFonts w:ascii="Calibri" w:eastAsia="Calibri" w:hAnsi="Calibri" w:cs="Calibri"/>
                </w:rPr>
              </w:rPrChange>
            </w:rPr>
            <w:delText>e</w:delText>
          </w:r>
        </w:del>
        <w:r w:rsidR="00510707">
          <w:rPr>
            <w:rFonts w:ascii="Calibri" w:eastAsia="Calibri" w:hAnsi="Calibri" w:cs="Calibri"/>
          </w:rPr>
          <w:t xml:space="preserve"> six GI</w:t>
        </w:r>
      </w:ins>
      <w:ins w:id="371" w:author="Xu, Jason" w:date="2020-02-24T16:26:00Z">
        <w:r w:rsidR="00817750">
          <w:rPr>
            <w:rFonts w:ascii="Calibri" w:eastAsia="Calibri" w:hAnsi="Calibri" w:cs="Calibri"/>
          </w:rPr>
          <w:t xml:space="preserve"> rice</w:t>
        </w:r>
      </w:ins>
      <w:ins w:id="372" w:author="Xu, Jason" w:date="2020-02-25T09:15:00Z">
        <w:r w:rsidR="00FB5844">
          <w:rPr>
            <w:rFonts w:ascii="Calibri" w:eastAsia="Calibri" w:hAnsi="Calibri" w:cs="Calibri"/>
          </w:rPr>
          <w:t xml:space="preserve"> altogether</w:t>
        </w:r>
      </w:ins>
      <w:ins w:id="373" w:author="Xu, Jason" w:date="2020-02-24T16:26:00Z">
        <w:r w:rsidR="00817750">
          <w:rPr>
            <w:rFonts w:ascii="Calibri" w:eastAsia="Calibri" w:hAnsi="Calibri" w:cs="Calibri"/>
          </w:rPr>
          <w:t>.</w:t>
        </w:r>
      </w:ins>
      <w:del w:id="374" w:author="Xu, Jason" w:date="2020-02-24T14:47:00Z">
        <w:r w:rsidRPr="40B95934" w:rsidDel="001F03A4">
          <w:rPr>
            <w:rFonts w:ascii="Calibri" w:eastAsia="Calibri" w:hAnsi="Calibri" w:cs="Calibri"/>
          </w:rPr>
          <w:delText>PCA</w:delText>
        </w:r>
      </w:del>
      <w:ins w:id="375" w:author="Xu, Jason" w:date="2020-02-24T16:26:00Z">
        <w:r w:rsidR="00817750">
          <w:rPr>
            <w:rFonts w:ascii="Calibri" w:eastAsia="Calibri" w:hAnsi="Calibri" w:cs="Calibri"/>
          </w:rPr>
          <w:t xml:space="preserve"> As shown in </w:t>
        </w:r>
      </w:ins>
      <w:ins w:id="376" w:author="Xu, Jason" w:date="2020-02-24T16:27:00Z">
        <w:r w:rsidR="00817750">
          <w:rPr>
            <w:rFonts w:ascii="Calibri" w:eastAsia="Calibri" w:hAnsi="Calibri" w:cs="Calibri"/>
          </w:rPr>
          <w:t>Fig</w:t>
        </w:r>
      </w:ins>
      <w:ins w:id="377" w:author="Xu, Jason" w:date="2020-02-25T09:41:00Z">
        <w:r w:rsidR="00F62F6D">
          <w:rPr>
            <w:rFonts w:ascii="Calibri" w:eastAsia="Calibri" w:hAnsi="Calibri" w:cs="Calibri"/>
          </w:rPr>
          <w:t>ure</w:t>
        </w:r>
      </w:ins>
      <w:ins w:id="378" w:author="Xu, Jason" w:date="2020-02-24T16:27:00Z">
        <w:r w:rsidR="00817750">
          <w:rPr>
            <w:rFonts w:ascii="Calibri" w:eastAsia="Calibri" w:hAnsi="Calibri" w:cs="Calibri"/>
          </w:rPr>
          <w:t xml:space="preserve"> 3,</w:t>
        </w:r>
      </w:ins>
      <w:ins w:id="379" w:author="Xu, Jason" w:date="2020-02-24T16:50:00Z">
        <w:r w:rsidR="0096758B">
          <w:rPr>
            <w:rFonts w:ascii="Calibri" w:eastAsia="Calibri" w:hAnsi="Calibri" w:cs="Calibri"/>
          </w:rPr>
          <w:t xml:space="preserve"> </w:t>
        </w:r>
      </w:ins>
      <w:ins w:id="380" w:author="Xu, Jason" w:date="2020-02-25T09:32:00Z">
        <w:r w:rsidR="00C5191E">
          <w:rPr>
            <w:rFonts w:ascii="Calibri" w:eastAsia="Calibri" w:hAnsi="Calibri" w:cs="Calibri"/>
          </w:rPr>
          <w:t xml:space="preserve">overall the first </w:t>
        </w:r>
      </w:ins>
      <w:ins w:id="381" w:author="Xu, Jason" w:date="2020-02-25T09:33:00Z">
        <w:r w:rsidR="00C5191E">
          <w:rPr>
            <w:rFonts w:ascii="Calibri" w:eastAsia="Calibri" w:hAnsi="Calibri" w:cs="Calibri"/>
          </w:rPr>
          <w:t xml:space="preserve">two </w:t>
        </w:r>
        <w:commentRangeStart w:id="382"/>
        <w:del w:id="383" w:author="fanzhou kong" w:date="2020-02-25T15:02:00Z">
          <w:r w:rsidR="00C5191E" w:rsidRPr="003F50D8" w:rsidDel="007C1BA7">
            <w:rPr>
              <w:rFonts w:ascii="Calibri" w:eastAsia="Calibri" w:hAnsi="Calibri" w:cs="Calibri"/>
              <w:strike/>
              <w:highlight w:val="yellow"/>
              <w:rPrChange w:id="384" w:author="fanzhou kong" w:date="2020-02-25T14:40:00Z">
                <w:rPr>
                  <w:rFonts w:ascii="Calibri" w:eastAsia="Calibri" w:hAnsi="Calibri" w:cs="Calibri"/>
                </w:rPr>
              </w:rPrChange>
            </w:rPr>
            <w:delText>principle</w:delText>
          </w:r>
        </w:del>
      </w:ins>
      <w:commentRangeEnd w:id="382"/>
      <w:del w:id="385" w:author="fanzhou kong" w:date="2020-02-25T15:02:00Z">
        <w:r w:rsidR="003F50D8" w:rsidDel="007C1BA7">
          <w:rPr>
            <w:rStyle w:val="CommentReference"/>
          </w:rPr>
          <w:commentReference w:id="382"/>
        </w:r>
      </w:del>
      <w:ins w:id="386" w:author="Xu, Jason" w:date="2020-02-25T09:33:00Z">
        <w:del w:id="387" w:author="fanzhou kong" w:date="2020-02-25T15:02:00Z">
          <w:r w:rsidR="00C5191E" w:rsidDel="007C1BA7">
            <w:rPr>
              <w:rFonts w:ascii="Calibri" w:eastAsia="Calibri" w:hAnsi="Calibri" w:cs="Calibri"/>
            </w:rPr>
            <w:delText xml:space="preserve"> </w:delText>
          </w:r>
        </w:del>
        <w:r w:rsidR="00C5191E">
          <w:rPr>
            <w:rFonts w:ascii="Calibri" w:eastAsia="Calibri" w:hAnsi="Calibri" w:cs="Calibri"/>
          </w:rPr>
          <w:t xml:space="preserve">components explained </w:t>
        </w:r>
        <w:r w:rsidR="006E66D2">
          <w:rPr>
            <w:rFonts w:ascii="Calibri" w:eastAsia="Calibri" w:hAnsi="Calibri" w:cs="Calibri"/>
          </w:rPr>
          <w:t xml:space="preserve">nearly 50% of the total variance. </w:t>
        </w:r>
        <w:r w:rsidR="009E6876">
          <w:rPr>
            <w:rFonts w:ascii="Calibri" w:eastAsia="Calibri" w:hAnsi="Calibri" w:cs="Calibri"/>
          </w:rPr>
          <w:t xml:space="preserve">Specifically, </w:t>
        </w:r>
      </w:ins>
      <w:ins w:id="388" w:author="Xu, Jason" w:date="2020-02-24T16:27:00Z">
        <w:r w:rsidR="0017264F">
          <w:rPr>
            <w:rFonts w:ascii="Calibri" w:eastAsia="Calibri" w:hAnsi="Calibri" w:cs="Calibri"/>
          </w:rPr>
          <w:t>PJ-YF</w:t>
        </w:r>
      </w:ins>
      <w:ins w:id="389" w:author="Xu, Jason" w:date="2020-02-24T16:29:00Z">
        <w:r w:rsidR="002A71AC">
          <w:rPr>
            <w:rFonts w:ascii="Calibri" w:eastAsia="Calibri" w:hAnsi="Calibri" w:cs="Calibri"/>
          </w:rPr>
          <w:t xml:space="preserve">, </w:t>
        </w:r>
        <w:r w:rsidR="00810940">
          <w:rPr>
            <w:rFonts w:ascii="Calibri" w:eastAsia="Calibri" w:hAnsi="Calibri" w:cs="Calibri"/>
          </w:rPr>
          <w:t>JSQ, and DJX</w:t>
        </w:r>
      </w:ins>
      <w:ins w:id="390" w:author="Xu, Jason" w:date="2020-02-24T16:59:00Z">
        <w:r w:rsidR="00A745FE">
          <w:rPr>
            <w:rFonts w:ascii="Calibri" w:eastAsia="Calibri" w:hAnsi="Calibri" w:cs="Calibri"/>
          </w:rPr>
          <w:t xml:space="preserve"> </w:t>
        </w:r>
      </w:ins>
      <w:ins w:id="391" w:author="Xu, Jason" w:date="2020-02-24T16:29:00Z">
        <w:r w:rsidR="00810940">
          <w:rPr>
            <w:rFonts w:ascii="Calibri" w:eastAsia="Calibri" w:hAnsi="Calibri" w:cs="Calibri"/>
          </w:rPr>
          <w:t>can be clear</w:t>
        </w:r>
      </w:ins>
      <w:ins w:id="392" w:author="Xu, Jason" w:date="2020-02-24T16:30:00Z">
        <w:r w:rsidR="008A4946">
          <w:rPr>
            <w:rFonts w:ascii="Calibri" w:eastAsia="Calibri" w:hAnsi="Calibri" w:cs="Calibri"/>
          </w:rPr>
          <w:t xml:space="preserve">ly separated </w:t>
        </w:r>
      </w:ins>
      <w:ins w:id="393" w:author="Xu, Jason" w:date="2020-02-24T16:36:00Z">
        <w:r w:rsidR="00AB2A30">
          <w:rPr>
            <w:rFonts w:ascii="Calibri" w:eastAsia="Calibri" w:hAnsi="Calibri" w:cs="Calibri"/>
          </w:rPr>
          <w:t>from the other</w:t>
        </w:r>
      </w:ins>
      <w:ins w:id="394" w:author="Xu, Jason" w:date="2020-02-24T17:01:00Z">
        <w:r w:rsidR="0077421C">
          <w:rPr>
            <w:rFonts w:ascii="Calibri" w:eastAsia="Calibri" w:hAnsi="Calibri" w:cs="Calibri"/>
          </w:rPr>
          <w:t xml:space="preserve"> rice; while</w:t>
        </w:r>
      </w:ins>
      <w:ins w:id="395" w:author="Xu, Jason" w:date="2020-02-24T16:59:00Z">
        <w:r w:rsidR="00A745FE">
          <w:rPr>
            <w:rFonts w:ascii="Calibri" w:eastAsia="Calibri" w:hAnsi="Calibri" w:cs="Calibri"/>
          </w:rPr>
          <w:t xml:space="preserve"> </w:t>
        </w:r>
      </w:ins>
      <w:ins w:id="396" w:author="Xu, Jason" w:date="2020-02-24T17:00:00Z">
        <w:r w:rsidR="00D332A9">
          <w:rPr>
            <w:rFonts w:ascii="Calibri" w:eastAsia="Calibri" w:hAnsi="Calibri" w:cs="Calibri"/>
          </w:rPr>
          <w:t xml:space="preserve">PJ-LX, SY, and WC </w:t>
        </w:r>
      </w:ins>
      <w:ins w:id="397" w:author="Xu, Jason" w:date="2020-02-24T16:59:00Z">
        <w:r w:rsidR="00A745FE">
          <w:rPr>
            <w:rFonts w:ascii="Calibri" w:eastAsia="Calibri" w:hAnsi="Calibri" w:cs="Calibri"/>
          </w:rPr>
          <w:t>rice</w:t>
        </w:r>
      </w:ins>
      <w:ins w:id="398" w:author="Xu, Jason" w:date="2020-02-24T17:00:00Z">
        <w:r w:rsidR="00D332A9">
          <w:rPr>
            <w:rFonts w:ascii="Calibri" w:eastAsia="Calibri" w:hAnsi="Calibri" w:cs="Calibri"/>
          </w:rPr>
          <w:t xml:space="preserve"> were </w:t>
        </w:r>
      </w:ins>
      <w:ins w:id="399" w:author="Xu, Jason" w:date="2020-02-24T17:01:00Z">
        <w:r w:rsidR="0077421C">
          <w:rPr>
            <w:rFonts w:ascii="Calibri" w:eastAsia="Calibri" w:hAnsi="Calibri" w:cs="Calibri"/>
          </w:rPr>
          <w:t>clustered together based on</w:t>
        </w:r>
      </w:ins>
      <w:ins w:id="400" w:author="Xu, Jason" w:date="2020-02-25T09:34:00Z">
        <w:r w:rsidR="009E6876">
          <w:rPr>
            <w:rFonts w:ascii="Calibri" w:eastAsia="Calibri" w:hAnsi="Calibri" w:cs="Calibri"/>
          </w:rPr>
          <w:t xml:space="preserve"> only</w:t>
        </w:r>
      </w:ins>
      <w:ins w:id="401" w:author="Xu, Jason" w:date="2020-02-24T17:01:00Z">
        <w:r w:rsidR="0077421C">
          <w:rPr>
            <w:rFonts w:ascii="Calibri" w:eastAsia="Calibri" w:hAnsi="Calibri" w:cs="Calibri"/>
          </w:rPr>
          <w:t xml:space="preserve"> the </w:t>
        </w:r>
        <w:r w:rsidR="001A1AA5">
          <w:rPr>
            <w:rFonts w:ascii="Calibri" w:eastAsia="Calibri" w:hAnsi="Calibri" w:cs="Calibri"/>
          </w:rPr>
          <w:t xml:space="preserve">first two </w:t>
        </w:r>
      </w:ins>
      <w:ins w:id="402" w:author="Xu, Jason" w:date="2020-02-25T09:16:00Z">
        <w:r w:rsidR="00FB5844">
          <w:rPr>
            <w:rFonts w:ascii="Calibri" w:eastAsia="Calibri" w:hAnsi="Calibri" w:cs="Calibri"/>
          </w:rPr>
          <w:t xml:space="preserve">principle </w:t>
        </w:r>
      </w:ins>
      <w:ins w:id="403" w:author="Xu, Jason" w:date="2020-02-24T17:07:00Z">
        <w:r w:rsidR="00E4445C">
          <w:rPr>
            <w:rFonts w:ascii="Calibri" w:eastAsia="Calibri" w:hAnsi="Calibri" w:cs="Calibri"/>
          </w:rPr>
          <w:t>components</w:t>
        </w:r>
      </w:ins>
      <w:ins w:id="404" w:author="Xu, Jason" w:date="2020-02-24T17:01:00Z">
        <w:r w:rsidR="001A1AA5">
          <w:rPr>
            <w:rFonts w:ascii="Calibri" w:eastAsia="Calibri" w:hAnsi="Calibri" w:cs="Calibri"/>
          </w:rPr>
          <w:t>.</w:t>
        </w:r>
      </w:ins>
      <w:ins w:id="405" w:author="Xu, Jason" w:date="2020-02-25T09:34:00Z">
        <w:r w:rsidR="009E6876">
          <w:rPr>
            <w:rFonts w:ascii="Calibri" w:eastAsia="Calibri" w:hAnsi="Calibri" w:cs="Calibri"/>
          </w:rPr>
          <w:t xml:space="preserve"> Internal cross</w:t>
        </w:r>
        <w:r w:rsidR="00B4527A">
          <w:rPr>
            <w:rFonts w:ascii="Calibri" w:eastAsia="Calibri" w:hAnsi="Calibri" w:cs="Calibri"/>
          </w:rPr>
          <w:t xml:space="preserve">-validation showed that the model has </w:t>
        </w:r>
      </w:ins>
      <w:ins w:id="406" w:author="Xu, Jason" w:date="2020-02-25T09:37:00Z">
        <w:r w:rsidR="00CB1DEE">
          <w:rPr>
            <w:rFonts w:ascii="Calibri" w:eastAsia="Calibri" w:hAnsi="Calibri" w:cs="Calibri"/>
          </w:rPr>
          <w:t xml:space="preserve">good predictability: </w:t>
        </w:r>
      </w:ins>
      <w:ins w:id="407" w:author="Xu, Jason" w:date="2020-02-25T09:35:00Z">
        <w:r w:rsidR="00827D15">
          <w:rPr>
            <w:rFonts w:ascii="Calibri" w:eastAsia="Calibri" w:hAnsi="Calibri" w:cs="Calibri"/>
          </w:rPr>
          <w:t>R</w:t>
        </w:r>
        <w:r w:rsidR="00827D15" w:rsidRPr="007E7D6D">
          <w:rPr>
            <w:rFonts w:ascii="Calibri" w:eastAsia="Calibri" w:hAnsi="Calibri" w:cs="Calibri"/>
            <w:vertAlign w:val="superscript"/>
            <w:rPrChange w:id="408" w:author="Xu, Jason" w:date="2020-02-25T09:36:00Z">
              <w:rPr>
                <w:rFonts w:ascii="Calibri" w:eastAsia="Calibri" w:hAnsi="Calibri" w:cs="Calibri"/>
              </w:rPr>
            </w:rPrChange>
          </w:rPr>
          <w:t>2</w:t>
        </w:r>
        <w:r w:rsidR="00827D15">
          <w:rPr>
            <w:rFonts w:ascii="Calibri" w:eastAsia="Calibri" w:hAnsi="Calibri" w:cs="Calibri"/>
          </w:rPr>
          <w:t xml:space="preserve">X= </w:t>
        </w:r>
        <w:r w:rsidR="00CE3DCB">
          <w:rPr>
            <w:rFonts w:ascii="Calibri" w:eastAsia="Calibri" w:hAnsi="Calibri" w:cs="Calibri"/>
          </w:rPr>
          <w:t>0.859</w:t>
        </w:r>
        <w:r w:rsidR="00827D15">
          <w:rPr>
            <w:rFonts w:ascii="Calibri" w:eastAsia="Calibri" w:hAnsi="Calibri" w:cs="Calibri"/>
          </w:rPr>
          <w:t>, R</w:t>
        </w:r>
        <w:r w:rsidR="00827D15" w:rsidRPr="007E7D6D">
          <w:rPr>
            <w:rFonts w:ascii="Calibri" w:eastAsia="Calibri" w:hAnsi="Calibri" w:cs="Calibri"/>
            <w:vertAlign w:val="superscript"/>
            <w:rPrChange w:id="409" w:author="Xu, Jason" w:date="2020-02-25T09:36:00Z">
              <w:rPr>
                <w:rFonts w:ascii="Calibri" w:eastAsia="Calibri" w:hAnsi="Calibri" w:cs="Calibri"/>
              </w:rPr>
            </w:rPrChange>
          </w:rPr>
          <w:t>2</w:t>
        </w:r>
        <w:r w:rsidR="00827D15">
          <w:rPr>
            <w:rFonts w:ascii="Calibri" w:eastAsia="Calibri" w:hAnsi="Calibri" w:cs="Calibri"/>
          </w:rPr>
          <w:t xml:space="preserve">Y= </w:t>
        </w:r>
      </w:ins>
      <w:ins w:id="410" w:author="Xu, Jason" w:date="2020-02-25T09:36:00Z">
        <w:r w:rsidR="00CE3DCB">
          <w:rPr>
            <w:rFonts w:ascii="Calibri" w:eastAsia="Calibri" w:hAnsi="Calibri" w:cs="Calibri"/>
          </w:rPr>
          <w:t>0.935</w:t>
        </w:r>
      </w:ins>
      <w:ins w:id="411" w:author="Xu, Jason" w:date="2020-02-25T10:41:00Z">
        <w:r w:rsidR="00DE2499">
          <w:rPr>
            <w:rFonts w:ascii="Calibri" w:eastAsia="Calibri" w:hAnsi="Calibri" w:cs="Calibri"/>
          </w:rPr>
          <w:t xml:space="preserve">, </w:t>
        </w:r>
      </w:ins>
      <w:ins w:id="412" w:author="Xu, Jason" w:date="2020-02-25T09:35:00Z">
        <w:r w:rsidR="00827D15">
          <w:rPr>
            <w:rFonts w:ascii="Calibri" w:eastAsia="Calibri" w:hAnsi="Calibri" w:cs="Calibri"/>
          </w:rPr>
          <w:t>Q</w:t>
        </w:r>
        <w:r w:rsidR="00827D15" w:rsidRPr="007E7D6D">
          <w:rPr>
            <w:rFonts w:ascii="Calibri" w:eastAsia="Calibri" w:hAnsi="Calibri" w:cs="Calibri"/>
            <w:vertAlign w:val="superscript"/>
            <w:rPrChange w:id="413" w:author="Xu, Jason" w:date="2020-02-25T09:36:00Z">
              <w:rPr>
                <w:rFonts w:ascii="Calibri" w:eastAsia="Calibri" w:hAnsi="Calibri" w:cs="Calibri"/>
              </w:rPr>
            </w:rPrChange>
          </w:rPr>
          <w:t>2</w:t>
        </w:r>
        <w:r w:rsidR="00827D15">
          <w:rPr>
            <w:rFonts w:ascii="Calibri" w:eastAsia="Calibri" w:hAnsi="Calibri" w:cs="Calibri"/>
          </w:rPr>
          <w:t>Y=</w:t>
        </w:r>
      </w:ins>
      <w:ins w:id="414" w:author="Xu, Jason" w:date="2020-02-25T09:36:00Z">
        <w:r w:rsidR="007E7D6D">
          <w:rPr>
            <w:rFonts w:ascii="Calibri" w:eastAsia="Calibri" w:hAnsi="Calibri" w:cs="Calibri"/>
          </w:rPr>
          <w:t xml:space="preserve"> 0.907</w:t>
        </w:r>
      </w:ins>
      <w:ins w:id="415" w:author="Xu, Jason" w:date="2020-02-25T09:37:00Z">
        <w:r w:rsidR="00CB1DEE">
          <w:rPr>
            <w:rFonts w:ascii="Calibri" w:eastAsia="Calibri" w:hAnsi="Calibri" w:cs="Calibri"/>
          </w:rPr>
          <w:t xml:space="preserve">. </w:t>
        </w:r>
      </w:ins>
      <w:del w:id="416" w:author="Xu, Jason" w:date="2020-02-24T14:52:00Z">
        <w:r w:rsidRPr="40B95934" w:rsidDel="00DD0C3C">
          <w:rPr>
            <w:rFonts w:ascii="Calibri" w:eastAsia="Calibri" w:hAnsi="Calibri" w:cs="Calibri"/>
          </w:rPr>
          <w:delText>.</w:delText>
        </w:r>
      </w:del>
      <w:del w:id="417" w:author="Xu, Jason" w:date="2020-02-25T09:37:00Z">
        <w:r w:rsidRPr="40B95934" w:rsidDel="00CB1DEE">
          <w:rPr>
            <w:rFonts w:ascii="Calibri" w:eastAsia="Calibri" w:hAnsi="Calibri" w:cs="Calibri"/>
          </w:rPr>
          <w:delText xml:space="preserve"> </w:delText>
        </w:r>
      </w:del>
      <w:commentRangeStart w:id="418"/>
      <w:del w:id="419" w:author="Xu, Jason" w:date="2020-02-24T14:51:00Z">
        <w:r w:rsidRPr="40B95934" w:rsidDel="00D1506E">
          <w:rPr>
            <w:rFonts w:ascii="Calibri" w:eastAsia="Calibri" w:hAnsi="Calibri" w:cs="Calibri"/>
          </w:rPr>
          <w:delText>The first two components explained 60</w:delText>
        </w:r>
        <w:r w:rsidR="00677FF7" w:rsidDel="00D1506E">
          <w:rPr>
            <w:rFonts w:ascii="Calibri" w:eastAsia="Calibri" w:hAnsi="Calibri" w:cs="Calibri"/>
          </w:rPr>
          <w:delText xml:space="preserve"> </w:delText>
        </w:r>
        <w:r w:rsidRPr="40B95934" w:rsidDel="00D1506E">
          <w:rPr>
            <w:rFonts w:ascii="Calibri" w:eastAsia="Calibri" w:hAnsi="Calibri" w:cs="Calibri"/>
          </w:rPr>
          <w:delText>% of the total variance.</w:delText>
        </w:r>
        <w:commentRangeEnd w:id="418"/>
        <w:r w:rsidR="009B233F" w:rsidDel="00D1506E">
          <w:rPr>
            <w:rStyle w:val="CommentReference"/>
          </w:rPr>
          <w:commentReference w:id="418"/>
        </w:r>
        <w:r w:rsidR="001E79CA" w:rsidRPr="00677FF7" w:rsidDel="00D1506E">
          <w:rPr>
            <w:rFonts w:ascii="Calibri" w:eastAsia="Calibri" w:hAnsi="Calibri" w:cs="Calibri"/>
            <w:highlight w:val="yellow"/>
          </w:rPr>
          <w:delText>??? What does this sentence mean??</w:delText>
        </w:r>
        <w:r w:rsidR="001E79CA" w:rsidDel="00D1506E">
          <w:rPr>
            <w:rFonts w:ascii="Calibri" w:eastAsia="Calibri" w:hAnsi="Calibri" w:cs="Calibri"/>
          </w:rPr>
          <w:delText xml:space="preserve">  </w:delText>
        </w:r>
        <w:r w:rsidRPr="40B95934" w:rsidDel="00D1506E">
          <w:rPr>
            <w:rFonts w:ascii="Calibri" w:eastAsia="Calibri" w:hAnsi="Calibri" w:cs="Calibri"/>
          </w:rPr>
          <w:delText xml:space="preserve"> PJ-1, JS, and GG can be clearly separated from the other rice; while the rest </w:delText>
        </w:r>
        <w:r w:rsidR="00715BE4" w:rsidDel="00D1506E">
          <w:rPr>
            <w:rFonts w:ascii="Calibri" w:eastAsia="Calibri" w:hAnsi="Calibri" w:cs="Calibri"/>
          </w:rPr>
          <w:delText xml:space="preserve">of the </w:delText>
        </w:r>
        <w:r w:rsidRPr="40B95934" w:rsidDel="00D1506E">
          <w:rPr>
            <w:rFonts w:ascii="Calibri" w:eastAsia="Calibri" w:hAnsi="Calibri" w:cs="Calibri"/>
          </w:rPr>
          <w:delText xml:space="preserve">rice samples were unable to be discriminated visually with only </w:delText>
        </w:r>
        <w:r w:rsidR="00715BE4" w:rsidDel="00D1506E">
          <w:rPr>
            <w:rFonts w:ascii="Calibri" w:eastAsia="Calibri" w:hAnsi="Calibri" w:cs="Calibri"/>
          </w:rPr>
          <w:delText xml:space="preserve">the </w:delText>
        </w:r>
        <w:r w:rsidRPr="40B95934" w:rsidDel="00D1506E">
          <w:rPr>
            <w:rFonts w:ascii="Calibri" w:eastAsia="Calibri" w:hAnsi="Calibri" w:cs="Calibri"/>
          </w:rPr>
          <w:delText>first two PCs.</w:delText>
        </w:r>
      </w:del>
      <w:del w:id="420" w:author="Xu, Jason" w:date="2020-02-24T14:47:00Z">
        <w:r w:rsidRPr="40B95934" w:rsidDel="00447AB2">
          <w:rPr>
            <w:rFonts w:ascii="Calibri" w:eastAsia="Calibri" w:hAnsi="Calibri" w:cs="Calibri"/>
          </w:rPr>
          <w:delText xml:space="preserve"> The loading plot</w:delText>
        </w:r>
        <w:r w:rsidR="00F142CC" w:rsidDel="00447AB2">
          <w:rPr>
            <w:rFonts w:ascii="Calibri" w:eastAsia="Calibri" w:hAnsi="Calibri" w:cs="Calibri"/>
          </w:rPr>
          <w:delText xml:space="preserve">, </w:delText>
        </w:r>
        <w:r w:rsidR="00F142CC" w:rsidDel="00447AB2">
          <w:rPr>
            <w:rFonts w:ascii="Calibri" w:eastAsia="Calibri" w:hAnsi="Calibri" w:cs="Calibri"/>
          </w:rPr>
          <w:fldChar w:fldCharType="begin"/>
        </w:r>
        <w:r w:rsidR="00F142CC" w:rsidRPr="00CB1DEE" w:rsidDel="00447AB2">
          <w:rPr>
            <w:rFonts w:ascii="Calibri" w:eastAsia="Calibri" w:hAnsi="Calibri" w:cs="Calibri"/>
          </w:rPr>
          <w:delInstrText xml:space="preserve"> REF _Ref31033165 \h </w:delInstrText>
        </w:r>
        <w:r w:rsidR="00F142CC" w:rsidDel="00447AB2">
          <w:rPr>
            <w:rFonts w:ascii="Calibri" w:eastAsia="Calibri" w:hAnsi="Calibri" w:cs="Calibri"/>
          </w:rPr>
        </w:r>
        <w:r w:rsidR="00F142CC" w:rsidDel="00447AB2">
          <w:rPr>
            <w:rFonts w:ascii="Calibri" w:eastAsia="Calibri" w:hAnsi="Calibri" w:cs="Calibri"/>
          </w:rPr>
          <w:fldChar w:fldCharType="separate"/>
        </w:r>
        <w:r w:rsidR="007A2AB2" w:rsidRPr="00447AB2" w:rsidDel="00447AB2">
          <w:delText xml:space="preserve">Figure </w:delText>
        </w:r>
        <w:r w:rsidR="007A2AB2" w:rsidRPr="00447AB2" w:rsidDel="00447AB2">
          <w:rPr>
            <w:noProof/>
          </w:rPr>
          <w:delText>3</w:delText>
        </w:r>
        <w:r w:rsidR="00F142CC" w:rsidDel="00447AB2">
          <w:rPr>
            <w:rFonts w:ascii="Calibri" w:eastAsia="Calibri" w:hAnsi="Calibri" w:cs="Calibri"/>
          </w:rPr>
          <w:fldChar w:fldCharType="end"/>
        </w:r>
        <w:r w:rsidR="00F142CC" w:rsidDel="00447AB2">
          <w:rPr>
            <w:rFonts w:ascii="Calibri" w:eastAsia="Calibri" w:hAnsi="Calibri" w:cs="Calibri"/>
          </w:rPr>
          <w:delText>,</w:delText>
        </w:r>
        <w:r w:rsidRPr="40B95934" w:rsidDel="00447AB2">
          <w:rPr>
            <w:rFonts w:ascii="Calibri" w:eastAsia="Calibri" w:hAnsi="Calibri" w:cs="Calibri"/>
          </w:rPr>
          <w:delText xml:space="preserve"> demonstrate</w:delText>
        </w:r>
        <w:r w:rsidR="00F142CC" w:rsidDel="00447AB2">
          <w:rPr>
            <w:rFonts w:ascii="Calibri" w:eastAsia="Calibri" w:hAnsi="Calibri" w:cs="Calibri"/>
          </w:rPr>
          <w:delText>s</w:delText>
        </w:r>
        <w:r w:rsidRPr="40B95934" w:rsidDel="00447AB2">
          <w:rPr>
            <w:rFonts w:ascii="Calibri" w:eastAsia="Calibri" w:hAnsi="Calibri" w:cs="Calibri"/>
          </w:rPr>
          <w:delText xml:space="preserve"> that multiple elements (e.g. Cd, Rb, Ba, Na, Ga, Al and Sc, etc.) contributed the most to </w:delText>
        </w:r>
        <w:commentRangeStart w:id="421"/>
        <w:r w:rsidRPr="40B95934" w:rsidDel="00447AB2">
          <w:rPr>
            <w:rFonts w:ascii="Calibri" w:eastAsia="Calibri" w:hAnsi="Calibri" w:cs="Calibri"/>
          </w:rPr>
          <w:delText>the separation on the first two PCs</w:delText>
        </w:r>
        <w:commentRangeEnd w:id="421"/>
        <w:r w:rsidR="007C6873" w:rsidDel="00447AB2">
          <w:rPr>
            <w:rStyle w:val="CommentReference"/>
          </w:rPr>
          <w:commentReference w:id="421"/>
        </w:r>
      </w:del>
      <w:del w:id="422" w:author="Xu, Jason" w:date="2020-02-25T09:37:00Z">
        <w:r w:rsidRPr="40B95934" w:rsidDel="00CB1DEE">
          <w:rPr>
            <w:rFonts w:ascii="Calibri" w:eastAsia="Calibri" w:hAnsi="Calibri" w:cs="Calibri"/>
          </w:rPr>
          <w:delText>.</w:delText>
        </w:r>
      </w:del>
      <w:ins w:id="423" w:author="Xu, Jason" w:date="2020-02-25T09:38:00Z">
        <w:r w:rsidR="00CB1DEE">
          <w:rPr>
            <w:rFonts w:ascii="Calibri" w:eastAsia="Calibri" w:hAnsi="Calibri" w:cs="Calibri"/>
          </w:rPr>
          <w:t xml:space="preserve">Further </w:t>
        </w:r>
      </w:ins>
      <w:ins w:id="424" w:author="Xu, Jason" w:date="2020-02-24T16:17:00Z">
        <w:r w:rsidR="0060760D">
          <w:rPr>
            <w:rFonts w:ascii="Calibri" w:eastAsia="Calibri" w:hAnsi="Calibri" w:cs="Calibri"/>
          </w:rPr>
          <w:t xml:space="preserve">external </w:t>
        </w:r>
      </w:ins>
      <w:ins w:id="425" w:author="Xu, Jason" w:date="2020-02-24T16:15:00Z">
        <w:r w:rsidR="009B641D">
          <w:rPr>
            <w:rFonts w:ascii="Calibri" w:eastAsia="Calibri" w:hAnsi="Calibri" w:cs="Calibri"/>
          </w:rPr>
          <w:t>validation</w:t>
        </w:r>
      </w:ins>
      <w:ins w:id="426" w:author="Xu, Jason" w:date="2020-02-24T14:59:00Z">
        <w:r w:rsidR="00D86FBC">
          <w:rPr>
            <w:rFonts w:ascii="Calibri" w:eastAsia="Calibri" w:hAnsi="Calibri" w:cs="Calibri"/>
          </w:rPr>
          <w:t xml:space="preserve"> </w:t>
        </w:r>
      </w:ins>
      <w:ins w:id="427" w:author="Xu, Jason" w:date="2020-02-24T16:29:00Z">
        <w:r w:rsidR="002A71AC">
          <w:rPr>
            <w:rFonts w:ascii="Calibri" w:eastAsia="Calibri" w:hAnsi="Calibri" w:cs="Calibri"/>
          </w:rPr>
          <w:t>was</w:t>
        </w:r>
      </w:ins>
      <w:ins w:id="428" w:author="Xu, Jason" w:date="2020-02-25T10:41:00Z">
        <w:r w:rsidR="00EF2244">
          <w:rPr>
            <w:rFonts w:ascii="Calibri" w:eastAsia="Calibri" w:hAnsi="Calibri" w:cs="Calibri"/>
          </w:rPr>
          <w:t xml:space="preserve"> </w:t>
        </w:r>
      </w:ins>
      <w:del w:id="429" w:author="Xu, Jason" w:date="2020-02-24T16:28:00Z">
        <w:r w:rsidRPr="40B95934" w:rsidDel="000C249C">
          <w:rPr>
            <w:rFonts w:ascii="Calibri" w:eastAsia="Calibri" w:hAnsi="Calibri" w:cs="Calibri"/>
          </w:rPr>
          <w:delText xml:space="preserve"> </w:delText>
        </w:r>
        <w:r w:rsidR="00426416" w:rsidRPr="00B947D9" w:rsidDel="000C249C">
          <w:rPr>
            <w:rFonts w:ascii="Calibri" w:eastAsia="Calibri" w:hAnsi="Calibri" w:cs="Calibri"/>
            <w:highlight w:val="yellow"/>
          </w:rPr>
          <w:delText>OK</w:delText>
        </w:r>
      </w:del>
      <w:ins w:id="430" w:author="Xu, Jason" w:date="2020-02-24T16:28:00Z">
        <w:r w:rsidR="000C249C">
          <w:rPr>
            <w:rFonts w:ascii="Calibri" w:eastAsia="Calibri" w:hAnsi="Calibri" w:cs="Calibri"/>
          </w:rPr>
          <w:t>conducte</w:t>
        </w:r>
      </w:ins>
      <w:ins w:id="431" w:author="Xu, Jason" w:date="2020-02-25T09:38:00Z">
        <w:r w:rsidR="00CF17F7">
          <w:rPr>
            <w:rFonts w:ascii="Calibri" w:eastAsia="Calibri" w:hAnsi="Calibri" w:cs="Calibri"/>
          </w:rPr>
          <w:t xml:space="preserve">d using the testing set to determine </w:t>
        </w:r>
      </w:ins>
      <w:ins w:id="432" w:author="Xu, Jason" w:date="2020-02-25T09:39:00Z">
        <w:r w:rsidR="00977312">
          <w:rPr>
            <w:rFonts w:ascii="Calibri" w:eastAsia="Calibri" w:hAnsi="Calibri" w:cs="Calibri"/>
          </w:rPr>
          <w:t>the accuracy of the PLS-DA model. As shown in Table 1</w:t>
        </w:r>
      </w:ins>
      <w:ins w:id="433" w:author="Xu, Jason" w:date="2020-02-25T09:40:00Z">
        <w:r w:rsidR="00424859">
          <w:rPr>
            <w:rFonts w:ascii="Calibri" w:eastAsia="Calibri" w:hAnsi="Calibri" w:cs="Calibri"/>
          </w:rPr>
          <w:t xml:space="preserve">, </w:t>
        </w:r>
      </w:ins>
      <w:ins w:id="434" w:author="Xu, Jason" w:date="2020-02-25T10:36:00Z">
        <w:r w:rsidR="005C4722">
          <w:rPr>
            <w:rFonts w:ascii="Calibri" w:eastAsia="Calibri" w:hAnsi="Calibri" w:cs="Calibri"/>
          </w:rPr>
          <w:t>the over</w:t>
        </w:r>
      </w:ins>
      <w:ins w:id="435" w:author="Xu, Jason" w:date="2020-02-25T10:39:00Z">
        <w:r w:rsidR="00C5404D">
          <w:rPr>
            <w:rFonts w:ascii="Calibri" w:eastAsia="Calibri" w:hAnsi="Calibri" w:cs="Calibri"/>
          </w:rPr>
          <w:t>all</w:t>
        </w:r>
      </w:ins>
      <w:ins w:id="436" w:author="Xu, Jason" w:date="2020-02-25T10:36:00Z">
        <w:r w:rsidR="005C4722">
          <w:rPr>
            <w:rFonts w:ascii="Calibri" w:eastAsia="Calibri" w:hAnsi="Calibri" w:cs="Calibri"/>
          </w:rPr>
          <w:t xml:space="preserve"> predictive accuracy was</w:t>
        </w:r>
        <w:commentRangeStart w:id="437"/>
        <w:commentRangeStart w:id="438"/>
        <w:r w:rsidR="005C4722">
          <w:rPr>
            <w:rFonts w:ascii="Calibri" w:eastAsia="Calibri" w:hAnsi="Calibri" w:cs="Calibri"/>
          </w:rPr>
          <w:t xml:space="preserve"> </w:t>
        </w:r>
      </w:ins>
      <w:ins w:id="439" w:author="Xu, Jason" w:date="2020-02-25T10:38:00Z">
        <w:r w:rsidR="00327B9F" w:rsidRPr="00EF2244">
          <w:rPr>
            <w:rFonts w:ascii="Calibri" w:eastAsia="Calibri" w:hAnsi="Calibri" w:cs="Calibri"/>
            <w:shd w:val="clear" w:color="auto" w:fill="92D050"/>
            <w:rPrChange w:id="440" w:author="Xu, Jason" w:date="2020-02-25T10:41:00Z">
              <w:rPr>
                <w:rFonts w:ascii="Calibri" w:eastAsia="Calibri" w:hAnsi="Calibri" w:cs="Calibri"/>
              </w:rPr>
            </w:rPrChange>
          </w:rPr>
          <w:t>88.46%</w:t>
        </w:r>
      </w:ins>
      <w:ins w:id="441" w:author="Xu, Jason" w:date="2020-02-25T10:39:00Z">
        <w:r w:rsidR="00C5404D" w:rsidRPr="00EF2244">
          <w:rPr>
            <w:rFonts w:ascii="Calibri" w:eastAsia="Calibri" w:hAnsi="Calibri" w:cs="Calibri"/>
            <w:shd w:val="clear" w:color="auto" w:fill="92D050"/>
            <w:rPrChange w:id="442" w:author="Xu, Jason" w:date="2020-02-25T10:41:00Z">
              <w:rPr>
                <w:rFonts w:ascii="Calibri" w:eastAsia="Calibri" w:hAnsi="Calibri" w:cs="Calibri"/>
              </w:rPr>
            </w:rPrChange>
          </w:rPr>
          <w:t>.</w:t>
        </w:r>
        <w:commentRangeEnd w:id="437"/>
        <w:r w:rsidR="00C5404D" w:rsidRPr="00EF2244">
          <w:rPr>
            <w:rStyle w:val="CommentReference"/>
            <w:shd w:val="clear" w:color="auto" w:fill="92D050"/>
            <w:rPrChange w:id="443" w:author="Xu, Jason" w:date="2020-02-25T10:41:00Z">
              <w:rPr>
                <w:rStyle w:val="CommentReference"/>
              </w:rPr>
            </w:rPrChange>
          </w:rPr>
          <w:commentReference w:id="437"/>
        </w:r>
      </w:ins>
      <w:commentRangeEnd w:id="438"/>
      <w:r w:rsidR="003F50D8">
        <w:rPr>
          <w:rStyle w:val="CommentReference"/>
        </w:rPr>
        <w:commentReference w:id="438"/>
      </w:r>
      <w:del w:id="444" w:author="Xu, Jason" w:date="2020-02-25T09:17:00Z">
        <w:r w:rsidR="00426416" w:rsidRPr="00B947D9" w:rsidDel="00E610CA">
          <w:rPr>
            <w:rFonts w:ascii="Calibri" w:eastAsia="Calibri" w:hAnsi="Calibri" w:cs="Calibri"/>
            <w:highlight w:val="yellow"/>
          </w:rPr>
          <w:delText xml:space="preserve">, and so WHY </w:delText>
        </w:r>
        <w:r w:rsidR="00A43107" w:rsidRPr="00B947D9" w:rsidDel="00E610CA">
          <w:rPr>
            <w:rFonts w:ascii="Calibri" w:eastAsia="Calibri" w:hAnsi="Calibri" w:cs="Calibri"/>
            <w:highlight w:val="yellow"/>
          </w:rPr>
          <w:delText xml:space="preserve">could 4 rice varieties by clearly resolved but the others could not?  </w:delText>
        </w:r>
        <w:r w:rsidR="00136399" w:rsidRPr="00B947D9" w:rsidDel="00E610CA">
          <w:rPr>
            <w:rFonts w:ascii="Calibri" w:eastAsia="Calibri" w:hAnsi="Calibri" w:cs="Calibri"/>
            <w:highlight w:val="yellow"/>
          </w:rPr>
          <w:delText xml:space="preserve">Do they just need more work on the </w:delText>
        </w:r>
        <w:r w:rsidR="00A80D4B" w:rsidRPr="00B947D9" w:rsidDel="00E610CA">
          <w:rPr>
            <w:rFonts w:ascii="Calibri" w:eastAsia="Calibri" w:hAnsi="Calibri" w:cs="Calibri"/>
            <w:highlight w:val="yellow"/>
          </w:rPr>
          <w:delText>m</w:delText>
        </w:r>
        <w:r w:rsidR="00136399" w:rsidRPr="00B947D9" w:rsidDel="00E610CA">
          <w:rPr>
            <w:rFonts w:ascii="Calibri" w:eastAsia="Calibri" w:hAnsi="Calibri" w:cs="Calibri"/>
            <w:highlight w:val="yellow"/>
          </w:rPr>
          <w:delText>odel or is it something inherent to the rice?</w:delText>
        </w:r>
        <w:r w:rsidR="00136399" w:rsidDel="00E610CA">
          <w:rPr>
            <w:rFonts w:ascii="Calibri" w:eastAsia="Calibri" w:hAnsi="Calibri" w:cs="Calibri"/>
          </w:rPr>
          <w:delText xml:space="preserve"> </w:delText>
        </w:r>
      </w:del>
      <w:del w:id="445" w:author="Xu, Jason" w:date="2020-02-25T09:38:00Z">
        <w:r w:rsidR="00136399" w:rsidDel="00CF17F7">
          <w:rPr>
            <w:rFonts w:ascii="Calibri" w:eastAsia="Calibri" w:hAnsi="Calibri" w:cs="Calibri"/>
          </w:rPr>
          <w:delText xml:space="preserve"> </w:delText>
        </w:r>
      </w:del>
    </w:p>
    <w:p w14:paraId="31B1CDC0" w14:textId="4E7FE7D4" w:rsidR="0090369B" w:rsidDel="0011009C" w:rsidRDefault="00873A5E" w:rsidP="0090369B">
      <w:pPr>
        <w:spacing w:line="257" w:lineRule="auto"/>
        <w:rPr>
          <w:del w:id="446" w:author="Xu, Jason" w:date="2020-02-24T15:00:00Z"/>
          <w:rFonts w:ascii="Calibri" w:eastAsia="Calibri" w:hAnsi="Calibri" w:cs="Calibri"/>
        </w:rPr>
      </w:pPr>
      <w:commentRangeStart w:id="447"/>
      <w:commentRangeStart w:id="448"/>
      <w:ins w:id="449" w:author="Xu, Jason" w:date="2020-02-24T21:21:00Z">
        <w:r>
          <w:rPr>
            <w:noProof/>
          </w:rPr>
          <w:lastRenderedPageBreak/>
          <w:drawing>
            <wp:inline distT="0" distB="0" distL="0" distR="0" wp14:anchorId="7E69FD8E" wp14:editId="6ADE3B91">
              <wp:extent cx="4019550" cy="3024540"/>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34770" cy="3035992"/>
                      </a:xfrm>
                      <a:prstGeom prst="rect">
                        <a:avLst/>
                      </a:prstGeom>
                      <a:noFill/>
                      <a:ln>
                        <a:noFill/>
                      </a:ln>
                    </pic:spPr>
                  </pic:pic>
                </a:graphicData>
              </a:graphic>
            </wp:inline>
          </w:drawing>
        </w:r>
      </w:ins>
      <w:del w:id="450" w:author="Xu, Jason" w:date="2020-02-24T15:00:00Z">
        <w:r w:rsidR="0090369B" w:rsidRPr="40B95934" w:rsidDel="0011009C">
          <w:rPr>
            <w:rFonts w:ascii="Calibri" w:eastAsia="Calibri" w:hAnsi="Calibri" w:cs="Calibri"/>
          </w:rPr>
          <w:delText xml:space="preserve">Two machine learning based </w:delText>
        </w:r>
      </w:del>
      <w:del w:id="451" w:author="Xu, Jason" w:date="2020-02-18T15:09:00Z">
        <w:r w:rsidR="0090369B" w:rsidRPr="009C407C" w:rsidDel="000B5690">
          <w:rPr>
            <w:rFonts w:ascii="Calibri" w:eastAsia="Calibri" w:hAnsi="Calibri" w:cs="Calibri"/>
            <w:highlight w:val="cyan"/>
          </w:rPr>
          <w:delText>classifiers</w:delText>
        </w:r>
        <w:commentRangeEnd w:id="447"/>
        <w:r w:rsidR="00F142CC" w:rsidRPr="009C407C" w:rsidDel="000B5690">
          <w:rPr>
            <w:rStyle w:val="CommentReference"/>
            <w:highlight w:val="cyan"/>
          </w:rPr>
          <w:commentReference w:id="447"/>
        </w:r>
      </w:del>
      <w:commentRangeEnd w:id="448"/>
      <w:del w:id="452" w:author="Xu, Jason" w:date="2020-02-24T15:00:00Z">
        <w:r w:rsidR="0009777B" w:rsidRPr="009C407C" w:rsidDel="0011009C">
          <w:rPr>
            <w:rStyle w:val="CommentReference"/>
            <w:highlight w:val="cyan"/>
          </w:rPr>
          <w:commentReference w:id="448"/>
        </w:r>
        <w:r w:rsidR="0090369B" w:rsidRPr="40B95934" w:rsidDel="0011009C">
          <w:rPr>
            <w:rFonts w:ascii="Calibri" w:eastAsia="Calibri" w:hAnsi="Calibri" w:cs="Calibri"/>
          </w:rPr>
          <w:delText xml:space="preserve">: </w:delText>
        </w:r>
        <w:r w:rsidR="00F142CC" w:rsidDel="0011009C">
          <w:rPr>
            <w:rFonts w:ascii="Calibri" w:eastAsia="Calibri" w:hAnsi="Calibri" w:cs="Calibri"/>
          </w:rPr>
          <w:delText>R</w:delText>
        </w:r>
        <w:r w:rsidR="0090369B" w:rsidRPr="40B95934" w:rsidDel="0011009C">
          <w:rPr>
            <w:rFonts w:ascii="Calibri" w:eastAsia="Calibri" w:hAnsi="Calibri" w:cs="Calibri"/>
          </w:rPr>
          <w:delText xml:space="preserve">andom </w:delText>
        </w:r>
        <w:r w:rsidR="00F142CC" w:rsidDel="0011009C">
          <w:rPr>
            <w:rFonts w:ascii="Calibri" w:eastAsia="Calibri" w:hAnsi="Calibri" w:cs="Calibri"/>
          </w:rPr>
          <w:delText>F</w:delText>
        </w:r>
        <w:r w:rsidR="0090369B" w:rsidRPr="40B95934" w:rsidDel="0011009C">
          <w:rPr>
            <w:rFonts w:ascii="Calibri" w:eastAsia="Calibri" w:hAnsi="Calibri" w:cs="Calibri"/>
          </w:rPr>
          <w:delText xml:space="preserve">orest (RF) and </w:delText>
        </w:r>
        <w:r w:rsidR="00F142CC" w:rsidDel="0011009C">
          <w:rPr>
            <w:rFonts w:ascii="Calibri" w:eastAsia="Calibri" w:hAnsi="Calibri" w:cs="Calibri"/>
          </w:rPr>
          <w:delText>S</w:delText>
        </w:r>
        <w:r w:rsidR="0090369B" w:rsidRPr="40B95934" w:rsidDel="0011009C">
          <w:rPr>
            <w:rFonts w:ascii="Calibri" w:eastAsia="Calibri" w:hAnsi="Calibri" w:cs="Calibri"/>
          </w:rPr>
          <w:delText xml:space="preserve">upport </w:delText>
        </w:r>
        <w:r w:rsidR="00F142CC" w:rsidDel="0011009C">
          <w:rPr>
            <w:rFonts w:ascii="Calibri" w:eastAsia="Calibri" w:hAnsi="Calibri" w:cs="Calibri"/>
          </w:rPr>
          <w:delText>V</w:delText>
        </w:r>
        <w:r w:rsidR="0090369B" w:rsidRPr="40B95934" w:rsidDel="0011009C">
          <w:rPr>
            <w:rFonts w:ascii="Calibri" w:eastAsia="Calibri" w:hAnsi="Calibri" w:cs="Calibri"/>
          </w:rPr>
          <w:delText xml:space="preserve">ector </w:delText>
        </w:r>
        <w:r w:rsidR="00F142CC" w:rsidDel="0011009C">
          <w:rPr>
            <w:rFonts w:ascii="Calibri" w:eastAsia="Calibri" w:hAnsi="Calibri" w:cs="Calibri"/>
          </w:rPr>
          <w:delText>M</w:delText>
        </w:r>
        <w:r w:rsidR="0090369B" w:rsidRPr="40B95934" w:rsidDel="0011009C">
          <w:rPr>
            <w:rFonts w:ascii="Calibri" w:eastAsia="Calibri" w:hAnsi="Calibri" w:cs="Calibri"/>
          </w:rPr>
          <w:delText>achines (SVM), coupled with feature selection</w:delText>
        </w:r>
      </w:del>
      <w:del w:id="453" w:author="Xu, Jason" w:date="2020-02-18T15:06:00Z">
        <w:r w:rsidR="0090369B" w:rsidRPr="40B95934" w:rsidDel="005B16AC">
          <w:rPr>
            <w:rFonts w:ascii="Calibri" w:eastAsia="Calibri" w:hAnsi="Calibri" w:cs="Calibri"/>
          </w:rPr>
          <w:delText xml:space="preserve"> (ReliefF algorithm)</w:delText>
        </w:r>
      </w:del>
      <w:del w:id="454" w:author="Xu, Jason" w:date="2020-02-24T15:00:00Z">
        <w:r w:rsidR="0090369B" w:rsidRPr="40B95934" w:rsidDel="0011009C">
          <w:rPr>
            <w:rFonts w:ascii="Calibri" w:eastAsia="Calibri" w:hAnsi="Calibri" w:cs="Calibri"/>
          </w:rPr>
          <w:delText xml:space="preserve"> were then utilized to differentiate </w:delText>
        </w:r>
        <w:r w:rsidR="00F142CC" w:rsidDel="0011009C">
          <w:rPr>
            <w:rFonts w:ascii="Calibri" w:eastAsia="Calibri" w:hAnsi="Calibri" w:cs="Calibri"/>
          </w:rPr>
          <w:delText xml:space="preserve">the </w:delText>
        </w:r>
        <w:r w:rsidR="0090369B" w:rsidRPr="40B95934" w:rsidDel="0011009C">
          <w:rPr>
            <w:rFonts w:ascii="Calibri" w:eastAsia="Calibri" w:hAnsi="Calibri" w:cs="Calibri"/>
          </w:rPr>
          <w:delText xml:space="preserve">GI rice samples. Specifically, the entire dataset was first separated as </w:delText>
        </w:r>
      </w:del>
      <w:del w:id="455" w:author="Xu, Jason" w:date="2020-02-18T14:55:00Z">
        <w:r w:rsidR="00DE7594" w:rsidRPr="00402893" w:rsidDel="004F049C">
          <w:rPr>
            <w:rFonts w:ascii="Calibri" w:eastAsia="Calibri" w:hAnsi="Calibri" w:cs="Calibri"/>
            <w:highlight w:val="cyan"/>
          </w:rPr>
          <w:delText xml:space="preserve">Reference </w:delText>
        </w:r>
      </w:del>
      <w:del w:id="456" w:author="Xu, Jason" w:date="2020-02-24T15:00:00Z">
        <w:r w:rsidR="0090369B" w:rsidRPr="00402893" w:rsidDel="0011009C">
          <w:rPr>
            <w:rFonts w:ascii="Calibri" w:eastAsia="Calibri" w:hAnsi="Calibri" w:cs="Calibri"/>
            <w:highlight w:val="cyan"/>
          </w:rPr>
          <w:delText>set</w:delText>
        </w:r>
        <w:r w:rsidR="0090369B" w:rsidRPr="40B95934" w:rsidDel="0011009C">
          <w:rPr>
            <w:rFonts w:ascii="Calibri" w:eastAsia="Calibri" w:hAnsi="Calibri" w:cs="Calibri"/>
          </w:rPr>
          <w:delText xml:space="preserve"> </w:delText>
        </w:r>
      </w:del>
      <w:del w:id="457" w:author="Xu, Jason" w:date="2020-02-18T14:55:00Z">
        <w:r w:rsidR="0090369B" w:rsidRPr="40B95934" w:rsidDel="004F049C">
          <w:rPr>
            <w:rFonts w:ascii="Calibri" w:eastAsia="Calibri" w:hAnsi="Calibri" w:cs="Calibri"/>
          </w:rPr>
          <w:delText xml:space="preserve">(training of </w:delText>
        </w:r>
      </w:del>
      <w:del w:id="458" w:author="Xu, Jason" w:date="2020-02-18T14:59:00Z">
        <w:r w:rsidR="0090369B" w:rsidRPr="40B95934" w:rsidDel="006B1182">
          <w:rPr>
            <w:rFonts w:ascii="Calibri" w:eastAsia="Calibri" w:hAnsi="Calibri" w:cs="Calibri"/>
          </w:rPr>
          <w:delText xml:space="preserve">classifiers) </w:delText>
        </w:r>
      </w:del>
      <w:del w:id="459" w:author="Xu, Jason" w:date="2020-02-24T15:00:00Z">
        <w:r w:rsidR="0090369B" w:rsidRPr="40B95934" w:rsidDel="0011009C">
          <w:rPr>
            <w:rFonts w:ascii="Calibri" w:eastAsia="Calibri" w:hAnsi="Calibri" w:cs="Calibri"/>
          </w:rPr>
          <w:delText xml:space="preserve">and </w:delText>
        </w:r>
      </w:del>
      <w:del w:id="460" w:author="Xu, Jason" w:date="2020-02-18T14:55:00Z">
        <w:r w:rsidR="00DE7594" w:rsidDel="00930542">
          <w:rPr>
            <w:rFonts w:ascii="Calibri" w:eastAsia="Calibri" w:hAnsi="Calibri" w:cs="Calibri"/>
          </w:rPr>
          <w:delText>V</w:delText>
        </w:r>
      </w:del>
      <w:del w:id="461" w:author="Xu, Jason" w:date="2020-02-24T15:00:00Z">
        <w:r w:rsidR="00DE7594" w:rsidDel="0011009C">
          <w:rPr>
            <w:rFonts w:ascii="Calibri" w:eastAsia="Calibri" w:hAnsi="Calibri" w:cs="Calibri"/>
          </w:rPr>
          <w:delText>alidation</w:delText>
        </w:r>
        <w:r w:rsidR="0090369B" w:rsidRPr="40B95934" w:rsidDel="0011009C">
          <w:rPr>
            <w:rFonts w:ascii="Calibri" w:eastAsia="Calibri" w:hAnsi="Calibri" w:cs="Calibri"/>
          </w:rPr>
          <w:delText xml:space="preserve"> set</w:delText>
        </w:r>
      </w:del>
      <w:del w:id="462" w:author="Xu, Jason" w:date="2020-02-18T14:59:00Z">
        <w:r w:rsidR="0090369B" w:rsidRPr="006014EA" w:rsidDel="006B1182">
          <w:rPr>
            <w:rFonts w:ascii="Calibri" w:eastAsia="Calibri" w:hAnsi="Calibri" w:cs="Calibri"/>
            <w:strike/>
            <w:rPrChange w:id="463" w:author="Xu, Jason" w:date="2020-02-20T09:54:00Z">
              <w:rPr>
                <w:rFonts w:ascii="Calibri" w:eastAsia="Calibri" w:hAnsi="Calibri" w:cs="Calibri"/>
              </w:rPr>
            </w:rPrChange>
          </w:rPr>
          <w:delText>, in a ratio of 80:20.</w:delText>
        </w:r>
      </w:del>
      <w:del w:id="464" w:author="Xu, Jason" w:date="2020-02-18T15:02:00Z">
        <w:r w:rsidR="0090369B" w:rsidRPr="006014EA" w:rsidDel="00D469CD">
          <w:rPr>
            <w:rFonts w:ascii="Calibri" w:eastAsia="Calibri" w:hAnsi="Calibri" w:cs="Calibri"/>
            <w:strike/>
            <w:rPrChange w:id="465" w:author="Xu, Jason" w:date="2020-02-20T09:54:00Z">
              <w:rPr>
                <w:rFonts w:ascii="Calibri" w:eastAsia="Calibri" w:hAnsi="Calibri" w:cs="Calibri"/>
              </w:rPr>
            </w:rPrChange>
          </w:rPr>
          <w:delText xml:space="preserve"> </w:delText>
        </w:r>
      </w:del>
      <w:del w:id="466" w:author="Xu, Jason" w:date="2020-02-24T15:00:00Z">
        <w:r w:rsidR="0090369B" w:rsidRPr="006014EA" w:rsidDel="0011009C">
          <w:rPr>
            <w:rFonts w:ascii="Calibri" w:eastAsia="Calibri" w:hAnsi="Calibri" w:cs="Calibri"/>
            <w:strike/>
            <w:rPrChange w:id="467" w:author="Xu, Jason" w:date="2020-02-20T09:54:00Z">
              <w:rPr>
                <w:rFonts w:ascii="Calibri" w:eastAsia="Calibri" w:hAnsi="Calibri" w:cs="Calibri"/>
              </w:rPr>
            </w:rPrChange>
          </w:rPr>
          <w:delText xml:space="preserve">According to </w:delText>
        </w:r>
      </w:del>
      <w:del w:id="468" w:author="Xu, Jason" w:date="2020-02-18T15:14:00Z">
        <w:r w:rsidR="0090369B" w:rsidRPr="006014EA" w:rsidDel="007B0A8D">
          <w:rPr>
            <w:rFonts w:ascii="Calibri" w:eastAsia="Calibri" w:hAnsi="Calibri" w:cs="Calibri"/>
            <w:strike/>
            <w:rPrChange w:id="469" w:author="Xu, Jason" w:date="2020-02-20T09:54:00Z">
              <w:rPr>
                <w:rFonts w:ascii="Calibri" w:eastAsia="Calibri" w:hAnsi="Calibri" w:cs="Calibri"/>
              </w:rPr>
            </w:rPrChange>
          </w:rPr>
          <w:delText xml:space="preserve">our </w:delText>
        </w:r>
      </w:del>
      <w:del w:id="470" w:author="Xu, Jason" w:date="2020-02-24T15:00:00Z">
        <w:r w:rsidR="0090369B" w:rsidRPr="006014EA" w:rsidDel="0011009C">
          <w:rPr>
            <w:rFonts w:ascii="Calibri" w:eastAsia="Calibri" w:hAnsi="Calibri" w:cs="Calibri"/>
            <w:strike/>
            <w:rPrChange w:id="471" w:author="Xu, Jason" w:date="2020-02-20T09:54:00Z">
              <w:rPr>
                <w:rFonts w:ascii="Calibri" w:eastAsia="Calibri" w:hAnsi="Calibri" w:cs="Calibri"/>
              </w:rPr>
            </w:rPrChange>
          </w:rPr>
          <w:delText>unpublished results</w:delText>
        </w:r>
        <w:r w:rsidR="0090369B" w:rsidRPr="40B95934" w:rsidDel="0011009C">
          <w:rPr>
            <w:rFonts w:ascii="Calibri" w:eastAsia="Calibri" w:hAnsi="Calibri" w:cs="Calibri"/>
          </w:rPr>
          <w:delText xml:space="preserve">, with only four out of the thirty elements we have tested, 100% of prediction accuracy can be achieved for both RF and SVM. This provides the possibility that </w:delText>
        </w:r>
      </w:del>
      <w:del w:id="472" w:author="Xu, Jason" w:date="2020-02-18T15:19:00Z">
        <w:r w:rsidR="0090369B" w:rsidRPr="00402893" w:rsidDel="004927D4">
          <w:rPr>
            <w:rFonts w:ascii="Calibri" w:eastAsia="Calibri" w:hAnsi="Calibri" w:cs="Calibri"/>
            <w:highlight w:val="cyan"/>
          </w:rPr>
          <w:delText xml:space="preserve">a </w:delText>
        </w:r>
        <w:r w:rsidR="0090369B" w:rsidRPr="00402893" w:rsidDel="004927D4">
          <w:rPr>
            <w:rFonts w:ascii="Calibri" w:eastAsia="Calibri" w:hAnsi="Calibri" w:cs="Calibri"/>
            <w:strike/>
            <w:highlight w:val="cyan"/>
          </w:rPr>
          <w:delText xml:space="preserve">simple, fast elemental profiling-based tool can be developed </w:delText>
        </w:r>
        <w:r w:rsidR="0090369B" w:rsidRPr="00402893" w:rsidDel="004927D4">
          <w:rPr>
            <w:rFonts w:ascii="Calibri" w:eastAsia="Calibri" w:hAnsi="Calibri" w:cs="Calibri"/>
            <w:highlight w:val="cyan"/>
          </w:rPr>
          <w:delText>for</w:delText>
        </w:r>
      </w:del>
      <w:del w:id="473" w:author="Xu, Jason" w:date="2020-02-24T15:00:00Z">
        <w:r w:rsidR="0090369B" w:rsidRPr="00402893" w:rsidDel="0011009C">
          <w:rPr>
            <w:rFonts w:ascii="Calibri" w:eastAsia="Calibri" w:hAnsi="Calibri" w:cs="Calibri"/>
            <w:highlight w:val="cyan"/>
          </w:rPr>
          <w:delText xml:space="preserve"> reliable GI rice discrimination</w:delText>
        </w:r>
        <w:r w:rsidR="0090369B" w:rsidRPr="40B95934" w:rsidDel="0011009C">
          <w:rPr>
            <w:rFonts w:ascii="Calibri" w:eastAsia="Calibri" w:hAnsi="Calibri" w:cs="Calibri"/>
          </w:rPr>
          <w:delText>. With the increase of the sample size, especially the introduction of adulte</w:delText>
        </w:r>
        <w:r w:rsidR="00F142CC" w:rsidDel="0011009C">
          <w:rPr>
            <w:rFonts w:ascii="Calibri" w:eastAsia="Calibri" w:hAnsi="Calibri" w:cs="Calibri"/>
          </w:rPr>
          <w:delText>rate</w:delText>
        </w:r>
        <w:r w:rsidR="0090369B" w:rsidRPr="40B95934" w:rsidDel="0011009C">
          <w:rPr>
            <w:rFonts w:ascii="Calibri" w:eastAsia="Calibri" w:hAnsi="Calibri" w:cs="Calibri"/>
          </w:rPr>
          <w:delText xml:space="preserve">d GI rice in future, the robustness </w:delText>
        </w:r>
      </w:del>
      <w:del w:id="474" w:author="Xu, Jason" w:date="2020-02-18T10:56:00Z">
        <w:r w:rsidR="0090369B" w:rsidRPr="40B95934" w:rsidDel="0009777B">
          <w:rPr>
            <w:rFonts w:ascii="Calibri" w:eastAsia="Calibri" w:hAnsi="Calibri" w:cs="Calibri"/>
          </w:rPr>
          <w:delText xml:space="preserve">and reliability of </w:delText>
        </w:r>
      </w:del>
      <w:del w:id="475" w:author="Xu, Jason" w:date="2020-02-24T15:00:00Z">
        <w:r w:rsidR="0090369B" w:rsidRPr="40B95934" w:rsidDel="0011009C">
          <w:rPr>
            <w:rFonts w:ascii="Calibri" w:eastAsia="Calibri" w:hAnsi="Calibri" w:cs="Calibri"/>
          </w:rPr>
          <w:delText>the classification model can be further improved</w:delText>
        </w:r>
      </w:del>
      <w:del w:id="476" w:author="Xu, Jason" w:date="2020-02-18T15:20:00Z">
        <w:r w:rsidR="0090369B" w:rsidRPr="40B95934" w:rsidDel="004927D4">
          <w:rPr>
            <w:rFonts w:ascii="Calibri" w:eastAsia="Calibri" w:hAnsi="Calibri" w:cs="Calibri"/>
          </w:rPr>
          <w:delText xml:space="preserve"> then</w:delText>
        </w:r>
      </w:del>
      <w:del w:id="477" w:author="Xu, Jason" w:date="2020-02-24T15:00:00Z">
        <w:r w:rsidR="0090369B" w:rsidRPr="00DE7594" w:rsidDel="0011009C">
          <w:rPr>
            <w:rFonts w:ascii="Calibri" w:eastAsia="Calibri" w:hAnsi="Calibri" w:cs="Calibri"/>
            <w:highlight w:val="yellow"/>
          </w:rPr>
          <w:delText>.</w:delText>
        </w:r>
        <w:r w:rsidR="002A0B14" w:rsidRPr="00DE7594" w:rsidDel="0011009C">
          <w:rPr>
            <w:rFonts w:ascii="Calibri" w:eastAsia="Calibri" w:hAnsi="Calibri" w:cs="Calibri"/>
            <w:highlight w:val="yellow"/>
          </w:rPr>
          <w:delText xml:space="preserve"> </w:delText>
        </w:r>
        <w:r w:rsidR="00B10E5F" w:rsidRPr="00DE7594" w:rsidDel="0011009C">
          <w:rPr>
            <w:rFonts w:ascii="Calibri" w:eastAsia="Calibri" w:hAnsi="Calibri" w:cs="Calibri"/>
            <w:highlight w:val="yellow"/>
          </w:rPr>
          <w:delText xml:space="preserve">  I would like to see a better </w:delText>
        </w:r>
        <w:r w:rsidR="007D2C2C" w:rsidRPr="00DE7594" w:rsidDel="0011009C">
          <w:rPr>
            <w:rFonts w:ascii="Calibri" w:eastAsia="Calibri" w:hAnsi="Calibri" w:cs="Calibri"/>
            <w:highlight w:val="yellow"/>
          </w:rPr>
          <w:delText xml:space="preserve">figure to support </w:delText>
        </w:r>
      </w:del>
      <w:del w:id="478" w:author="Xu, Jason" w:date="2020-02-18T10:56:00Z">
        <w:r w:rsidR="007D2C2C" w:rsidRPr="00DE7594" w:rsidDel="0009777B">
          <w:rPr>
            <w:rFonts w:ascii="Calibri" w:eastAsia="Calibri" w:hAnsi="Calibri" w:cs="Calibri"/>
            <w:highlight w:val="yellow"/>
          </w:rPr>
          <w:delText>this  -</w:delText>
        </w:r>
      </w:del>
      <w:del w:id="479" w:author="Xu, Jason" w:date="2020-02-24T15:00:00Z">
        <w:r w:rsidR="007D2C2C" w:rsidRPr="00DE7594" w:rsidDel="0011009C">
          <w:rPr>
            <w:rFonts w:ascii="Calibri" w:eastAsia="Calibri" w:hAnsi="Calibri" w:cs="Calibri"/>
            <w:highlight w:val="yellow"/>
          </w:rPr>
          <w:delText xml:space="preserve"> it is not clear from Fig </w:delText>
        </w:r>
        <w:r w:rsidR="002B0A51" w:rsidDel="0011009C">
          <w:rPr>
            <w:rFonts w:ascii="Calibri" w:eastAsia="Calibri" w:hAnsi="Calibri" w:cs="Calibri"/>
            <w:highlight w:val="yellow"/>
          </w:rPr>
          <w:delText>3</w:delText>
        </w:r>
        <w:r w:rsidR="007D2C2C" w:rsidRPr="00DE7594" w:rsidDel="0011009C">
          <w:rPr>
            <w:rFonts w:ascii="Calibri" w:eastAsia="Calibri" w:hAnsi="Calibri" w:cs="Calibri"/>
            <w:highlight w:val="yellow"/>
          </w:rPr>
          <w:delText xml:space="preserve"> that we can separate anything.</w:delText>
        </w:r>
        <w:r w:rsidR="007D2C2C" w:rsidDel="0011009C">
          <w:rPr>
            <w:rFonts w:ascii="Calibri" w:eastAsia="Calibri" w:hAnsi="Calibri" w:cs="Calibri"/>
          </w:rPr>
          <w:delText xml:space="preserve"> </w:delText>
        </w:r>
      </w:del>
    </w:p>
    <w:p w14:paraId="49C6AF8F" w14:textId="77777777" w:rsidR="00DE7594" w:rsidRPr="005042CD" w:rsidDel="00DD0C3C" w:rsidRDefault="00DE7594" w:rsidP="0090369B">
      <w:pPr>
        <w:spacing w:line="257" w:lineRule="auto"/>
        <w:rPr>
          <w:del w:id="480" w:author="Xu, Jason" w:date="2020-02-24T14:52:00Z"/>
        </w:rPr>
      </w:pPr>
    </w:p>
    <w:p w14:paraId="69F27250" w14:textId="6F15520B" w:rsidR="00715BE4" w:rsidRDefault="0090369B">
      <w:pPr>
        <w:keepNext/>
        <w:pPrChange w:id="481" w:author="Xu, Jason" w:date="2020-02-24T14:52:00Z">
          <w:pPr>
            <w:keepNext/>
            <w:jc w:val="center"/>
          </w:pPr>
        </w:pPrChange>
      </w:pPr>
      <w:del w:id="482" w:author="Xu, Jason" w:date="2020-02-20T09:54:00Z">
        <w:r w:rsidDel="006014EA">
          <w:rPr>
            <w:noProof/>
            <w:lang w:eastAsia="zh-CN"/>
          </w:rPr>
          <w:drawing>
            <wp:inline distT="0" distB="0" distL="0" distR="0" wp14:anchorId="7966C8D2" wp14:editId="1FF95860">
              <wp:extent cx="3810000" cy="2400300"/>
              <wp:effectExtent l="0" t="0" r="0" b="0"/>
              <wp:docPr id="12" name="Picture 62427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277747"/>
                      <pic:cNvPicPr/>
                    </pic:nvPicPr>
                    <pic:blipFill rotWithShape="1">
                      <a:blip r:embed="rId25">
                        <a:extLst>
                          <a:ext uri="{28A0092B-C50C-407E-A947-70E740481C1C}">
                            <a14:useLocalDpi xmlns:a14="http://schemas.microsoft.com/office/drawing/2010/main" val="0"/>
                          </a:ext>
                        </a:extLst>
                      </a:blip>
                      <a:srcRect t="47500"/>
                      <a:stretch/>
                    </pic:blipFill>
                    <pic:spPr bwMode="auto">
                      <a:xfrm>
                        <a:off x="0" y="0"/>
                        <a:ext cx="3810000" cy="2400300"/>
                      </a:xfrm>
                      <a:prstGeom prst="rect">
                        <a:avLst/>
                      </a:prstGeom>
                      <a:ln>
                        <a:noFill/>
                      </a:ln>
                      <a:extLst>
                        <a:ext uri="{53640926-AAD7-44D8-BBD7-CCE9431645EC}">
                          <a14:shadowObscured xmlns:a14="http://schemas.microsoft.com/office/drawing/2010/main"/>
                        </a:ext>
                      </a:extLst>
                    </pic:spPr>
                  </pic:pic>
                </a:graphicData>
              </a:graphic>
            </wp:inline>
          </w:drawing>
        </w:r>
      </w:del>
    </w:p>
    <w:p w14:paraId="0D2F0317" w14:textId="63D71843" w:rsidR="0090369B" w:rsidRDefault="00715BE4" w:rsidP="00715BE4">
      <w:pPr>
        <w:pStyle w:val="Caption"/>
        <w:rPr>
          <w:ins w:id="483" w:author="Xu, Jason" w:date="2020-02-25T10:33:00Z"/>
          <w:rFonts w:ascii="Calibri" w:eastAsia="Calibri" w:hAnsi="Calibri" w:cs="Calibri"/>
        </w:rPr>
      </w:pPr>
      <w:bookmarkStart w:id="484" w:name="_Ref31033165"/>
      <w:r>
        <w:t xml:space="preserve">Figure </w:t>
      </w:r>
      <w:r w:rsidR="00CD3BA6">
        <w:fldChar w:fldCharType="begin"/>
      </w:r>
      <w:r w:rsidR="00CD3BA6">
        <w:instrText xml:space="preserve"> SEQ Figure \* ARABIC </w:instrText>
      </w:r>
      <w:r w:rsidR="00CD3BA6">
        <w:fldChar w:fldCharType="separate"/>
      </w:r>
      <w:r w:rsidR="007A2AB2">
        <w:rPr>
          <w:noProof/>
        </w:rPr>
        <w:t>3</w:t>
      </w:r>
      <w:r w:rsidR="00CD3BA6">
        <w:fldChar w:fldCharType="end"/>
      </w:r>
      <w:bookmarkEnd w:id="484"/>
      <w:r w:rsidRPr="00715BE4">
        <w:rPr>
          <w:rFonts w:ascii="Calibri" w:eastAsia="Calibri" w:hAnsi="Calibri" w:cs="Calibri"/>
        </w:rPr>
        <w:t xml:space="preserve"> </w:t>
      </w:r>
      <w:r w:rsidRPr="40B95934">
        <w:rPr>
          <w:rFonts w:ascii="Calibri" w:eastAsia="Calibri" w:hAnsi="Calibri" w:cs="Calibri"/>
        </w:rPr>
        <w:t>P</w:t>
      </w:r>
      <w:ins w:id="485" w:author="Xu, Jason" w:date="2020-02-25T09:18:00Z">
        <w:r w:rsidR="00E610CA">
          <w:rPr>
            <w:rFonts w:ascii="Calibri" w:eastAsia="Calibri" w:hAnsi="Calibri" w:cs="Calibri"/>
          </w:rPr>
          <w:t>LS-DA</w:t>
        </w:r>
        <w:r w:rsidR="001661DB">
          <w:rPr>
            <w:rFonts w:ascii="Calibri" w:eastAsia="Calibri" w:hAnsi="Calibri" w:cs="Calibri"/>
          </w:rPr>
          <w:t xml:space="preserve"> score plot</w:t>
        </w:r>
      </w:ins>
      <w:del w:id="486" w:author="Xu, Jason" w:date="2020-02-25T09:17:00Z">
        <w:r w:rsidRPr="40B95934" w:rsidDel="00E610CA">
          <w:rPr>
            <w:rFonts w:ascii="Calibri" w:eastAsia="Calibri" w:hAnsi="Calibri" w:cs="Calibri"/>
          </w:rPr>
          <w:delText>CA</w:delText>
        </w:r>
      </w:del>
      <w:r w:rsidRPr="40B95934">
        <w:rPr>
          <w:rFonts w:ascii="Calibri" w:eastAsia="Calibri" w:hAnsi="Calibri" w:cs="Calibri"/>
        </w:rPr>
        <w:t xml:space="preserve"> </w:t>
      </w:r>
      <w:ins w:id="487" w:author="Xu, Jason" w:date="2020-02-25T09:19:00Z">
        <w:r w:rsidR="00B748CA">
          <w:rPr>
            <w:rFonts w:ascii="Calibri" w:eastAsia="Calibri" w:hAnsi="Calibri" w:cs="Calibri"/>
          </w:rPr>
          <w:t>derived from</w:t>
        </w:r>
      </w:ins>
      <w:del w:id="488" w:author="Xu, Jason" w:date="2020-02-25T09:19:00Z">
        <w:r w:rsidRPr="40B95934" w:rsidDel="00B748CA">
          <w:rPr>
            <w:rFonts w:ascii="Calibri" w:eastAsia="Calibri" w:hAnsi="Calibri" w:cs="Calibri"/>
          </w:rPr>
          <w:delText>of</w:delText>
        </w:r>
      </w:del>
      <w:r w:rsidRPr="40B95934">
        <w:rPr>
          <w:rFonts w:ascii="Calibri" w:eastAsia="Calibri" w:hAnsi="Calibri" w:cs="Calibri"/>
        </w:rPr>
        <w:t xml:space="preserve"> </w:t>
      </w:r>
      <w:del w:id="489" w:author="Xu, Jason" w:date="2020-02-25T09:27:00Z">
        <w:r w:rsidRPr="40B95934" w:rsidDel="00FE28DC">
          <w:rPr>
            <w:rFonts w:ascii="Calibri" w:eastAsia="Calibri" w:hAnsi="Calibri" w:cs="Calibri"/>
          </w:rPr>
          <w:delText xml:space="preserve">elemental concentration based on </w:delText>
        </w:r>
      </w:del>
      <w:r w:rsidRPr="40B95934">
        <w:rPr>
          <w:rFonts w:ascii="Calibri" w:eastAsia="Calibri" w:hAnsi="Calibri" w:cs="Calibri"/>
        </w:rPr>
        <w:t xml:space="preserve">30 elements in Six GI </w:t>
      </w:r>
      <w:bookmarkStart w:id="490" w:name="_GoBack"/>
      <w:r w:rsidRPr="40B95934">
        <w:rPr>
          <w:rFonts w:ascii="Calibri" w:eastAsia="Calibri" w:hAnsi="Calibri" w:cs="Calibri"/>
        </w:rPr>
        <w:t>rice</w:t>
      </w:r>
      <w:bookmarkEnd w:id="490"/>
      <w:r w:rsidRPr="40B95934">
        <w:rPr>
          <w:rFonts w:ascii="Calibri" w:eastAsia="Calibri" w:hAnsi="Calibri" w:cs="Calibri"/>
        </w:rPr>
        <w:t xml:space="preserve">.  </w:t>
      </w:r>
      <w:del w:id="491" w:author="Xu, Jason" w:date="2020-02-25T09:19:00Z">
        <w:r w:rsidRPr="40B95934" w:rsidDel="00B748CA">
          <w:rPr>
            <w:rFonts w:ascii="Calibri" w:eastAsia="Calibri" w:hAnsi="Calibri" w:cs="Calibri"/>
          </w:rPr>
          <w:delText xml:space="preserve">Loading plot of all variables on first two </w:delText>
        </w:r>
        <w:commentRangeStart w:id="492"/>
        <w:commentRangeStart w:id="493"/>
        <w:r w:rsidRPr="40B95934" w:rsidDel="00B748CA">
          <w:rPr>
            <w:rFonts w:ascii="Calibri" w:eastAsia="Calibri" w:hAnsi="Calibri" w:cs="Calibri"/>
          </w:rPr>
          <w:delText>PCs</w:delText>
        </w:r>
        <w:commentRangeEnd w:id="492"/>
        <w:r w:rsidR="00AA5369" w:rsidDel="00B748CA">
          <w:rPr>
            <w:rStyle w:val="CommentReference"/>
            <w:i w:val="0"/>
            <w:iCs w:val="0"/>
            <w:color w:val="auto"/>
            <w:lang w:val="en-US"/>
          </w:rPr>
          <w:commentReference w:id="492"/>
        </w:r>
        <w:commentRangeEnd w:id="493"/>
        <w:r w:rsidR="00DE7594" w:rsidDel="00B748CA">
          <w:rPr>
            <w:rStyle w:val="CommentReference"/>
            <w:i w:val="0"/>
            <w:iCs w:val="0"/>
            <w:color w:val="auto"/>
            <w:lang w:val="en-US"/>
          </w:rPr>
          <w:commentReference w:id="493"/>
        </w:r>
      </w:del>
    </w:p>
    <w:tbl>
      <w:tblPr>
        <w:tblStyle w:val="TableGrid"/>
        <w:tblW w:w="11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494" w:author="Xu, Jason" w:date="2020-02-25T10:35:00Z">
          <w:tblPr>
            <w:tblStyle w:val="TableGrid"/>
            <w:tblW w:w="111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PrChange>
      </w:tblPr>
      <w:tblGrid>
        <w:gridCol w:w="536"/>
        <w:gridCol w:w="1611"/>
        <w:gridCol w:w="1079"/>
        <w:gridCol w:w="1293"/>
        <w:gridCol w:w="1225"/>
        <w:gridCol w:w="1196"/>
        <w:gridCol w:w="1164"/>
        <w:gridCol w:w="1255"/>
        <w:gridCol w:w="863"/>
        <w:gridCol w:w="942"/>
        <w:tblGridChange w:id="495">
          <w:tblGrid>
            <w:gridCol w:w="536"/>
            <w:gridCol w:w="1611"/>
            <w:gridCol w:w="1079"/>
            <w:gridCol w:w="1293"/>
            <w:gridCol w:w="1225"/>
            <w:gridCol w:w="1196"/>
            <w:gridCol w:w="1164"/>
            <w:gridCol w:w="1255"/>
            <w:gridCol w:w="863"/>
            <w:gridCol w:w="942"/>
          </w:tblGrid>
        </w:tblGridChange>
      </w:tblGrid>
      <w:tr w:rsidR="005A7B94" w14:paraId="2017213D" w14:textId="77777777" w:rsidTr="005A7B94">
        <w:trPr>
          <w:ins w:id="496" w:author="Xu, Jason" w:date="2020-02-25T10:33:00Z"/>
          <w:trPrChange w:id="497" w:author="Xu, Jason" w:date="2020-02-25T10:35:00Z">
            <w:trPr>
              <w:jc w:val="center"/>
            </w:trPr>
          </w:trPrChange>
        </w:trPr>
        <w:tc>
          <w:tcPr>
            <w:tcW w:w="536" w:type="dxa"/>
            <w:vMerge w:val="restart"/>
            <w:textDirection w:val="btLr"/>
            <w:tcPrChange w:id="498" w:author="Xu, Jason" w:date="2020-02-25T10:35:00Z">
              <w:tcPr>
                <w:tcW w:w="536" w:type="dxa"/>
                <w:vMerge w:val="restart"/>
                <w:textDirection w:val="btLr"/>
              </w:tcPr>
            </w:tcPrChange>
          </w:tcPr>
          <w:p w14:paraId="032340B5" w14:textId="77777777" w:rsidR="005A7B94" w:rsidRPr="004F107F" w:rsidRDefault="005A7B94" w:rsidP="003F50D8">
            <w:pPr>
              <w:ind w:left="113" w:right="113"/>
              <w:jc w:val="center"/>
              <w:rPr>
                <w:ins w:id="499" w:author="Xu, Jason" w:date="2020-02-25T10:33:00Z"/>
                <w:b/>
                <w:bCs/>
              </w:rPr>
            </w:pPr>
            <w:ins w:id="500" w:author="Xu, Jason" w:date="2020-02-25T10:33:00Z">
              <w:r w:rsidRPr="004F107F">
                <w:rPr>
                  <w:rFonts w:hint="eastAsia"/>
                  <w:b/>
                  <w:bCs/>
                </w:rPr>
                <w:t>P</w:t>
              </w:r>
              <w:r w:rsidRPr="004F107F">
                <w:rPr>
                  <w:b/>
                  <w:bCs/>
                </w:rPr>
                <w:t>redicted</w:t>
              </w:r>
            </w:ins>
          </w:p>
        </w:tc>
        <w:tc>
          <w:tcPr>
            <w:tcW w:w="10628" w:type="dxa"/>
            <w:gridSpan w:val="9"/>
            <w:tcPrChange w:id="501" w:author="Xu, Jason" w:date="2020-02-25T10:35:00Z">
              <w:tcPr>
                <w:tcW w:w="10628" w:type="dxa"/>
                <w:gridSpan w:val="9"/>
              </w:tcPr>
            </w:tcPrChange>
          </w:tcPr>
          <w:p w14:paraId="7A761BD8" w14:textId="77777777" w:rsidR="005A7B94" w:rsidRPr="004F107F" w:rsidRDefault="005A7B94" w:rsidP="003F50D8">
            <w:pPr>
              <w:jc w:val="center"/>
              <w:rPr>
                <w:ins w:id="502" w:author="Xu, Jason" w:date="2020-02-25T10:33:00Z"/>
                <w:b/>
                <w:bCs/>
              </w:rPr>
            </w:pPr>
            <w:ins w:id="503" w:author="Xu, Jason" w:date="2020-02-25T10:33:00Z">
              <w:r w:rsidRPr="004F107F">
                <w:rPr>
                  <w:rFonts w:hint="eastAsia"/>
                  <w:b/>
                  <w:bCs/>
                </w:rPr>
                <w:t>T</w:t>
              </w:r>
              <w:r w:rsidRPr="004F107F">
                <w:rPr>
                  <w:b/>
                  <w:bCs/>
                </w:rPr>
                <w:t>ruth</w:t>
              </w:r>
            </w:ins>
          </w:p>
        </w:tc>
      </w:tr>
      <w:tr w:rsidR="005A7B94" w14:paraId="111A5457" w14:textId="77777777" w:rsidTr="005A7B94">
        <w:trPr>
          <w:gridAfter w:val="1"/>
          <w:wAfter w:w="942" w:type="dxa"/>
          <w:ins w:id="504" w:author="Xu, Jason" w:date="2020-02-25T10:33:00Z"/>
          <w:trPrChange w:id="505" w:author="Xu, Jason" w:date="2020-02-25T10:35:00Z">
            <w:trPr>
              <w:gridAfter w:val="1"/>
              <w:wAfter w:w="942" w:type="dxa"/>
              <w:jc w:val="center"/>
            </w:trPr>
          </w:trPrChange>
        </w:trPr>
        <w:tc>
          <w:tcPr>
            <w:tcW w:w="536" w:type="dxa"/>
            <w:vMerge/>
            <w:tcBorders>
              <w:right w:val="single" w:sz="4" w:space="0" w:color="auto"/>
            </w:tcBorders>
            <w:tcPrChange w:id="506" w:author="Xu, Jason" w:date="2020-02-25T10:35:00Z">
              <w:tcPr>
                <w:tcW w:w="536" w:type="dxa"/>
                <w:vMerge/>
                <w:tcBorders>
                  <w:right w:val="single" w:sz="4" w:space="0" w:color="auto"/>
                </w:tcBorders>
              </w:tcPr>
            </w:tcPrChange>
          </w:tcPr>
          <w:p w14:paraId="3262DDA1" w14:textId="77777777" w:rsidR="005A7B94" w:rsidRDefault="005A7B94" w:rsidP="003F50D8">
            <w:pPr>
              <w:ind w:left="113" w:right="113"/>
              <w:jc w:val="center"/>
              <w:rPr>
                <w:ins w:id="507" w:author="Xu, Jason" w:date="2020-02-25T10:33:00Z"/>
              </w:rPr>
            </w:pPr>
          </w:p>
        </w:tc>
        <w:tc>
          <w:tcPr>
            <w:tcW w:w="1611" w:type="dxa"/>
            <w:tcBorders>
              <w:top w:val="single" w:sz="4" w:space="0" w:color="auto"/>
              <w:left w:val="single" w:sz="4" w:space="0" w:color="auto"/>
              <w:bottom w:val="single" w:sz="4" w:space="0" w:color="auto"/>
              <w:right w:val="single" w:sz="4" w:space="0" w:color="auto"/>
            </w:tcBorders>
            <w:tcPrChange w:id="508" w:author="Xu, Jason" w:date="2020-02-25T10:35:00Z">
              <w:tcPr>
                <w:tcW w:w="1611" w:type="dxa"/>
                <w:tcBorders>
                  <w:top w:val="single" w:sz="4" w:space="0" w:color="auto"/>
                  <w:left w:val="single" w:sz="4" w:space="0" w:color="auto"/>
                  <w:bottom w:val="single" w:sz="4" w:space="0" w:color="auto"/>
                  <w:right w:val="single" w:sz="4" w:space="0" w:color="auto"/>
                </w:tcBorders>
              </w:tcPr>
            </w:tcPrChange>
          </w:tcPr>
          <w:p w14:paraId="15DD335F" w14:textId="77777777" w:rsidR="005A7B94" w:rsidRDefault="005A7B94" w:rsidP="003F50D8">
            <w:pPr>
              <w:jc w:val="center"/>
              <w:rPr>
                <w:ins w:id="509" w:author="Xu, Jason" w:date="2020-02-25T10:33:00Z"/>
              </w:rPr>
            </w:pPr>
          </w:p>
        </w:tc>
        <w:tc>
          <w:tcPr>
            <w:tcW w:w="1079"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10" w:author="Xu, Jason" w:date="2020-02-25T10:35:00Z">
              <w:tcPr>
                <w:tcW w:w="1079"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62087ABB" w14:textId="77777777" w:rsidR="005A7B94" w:rsidRPr="0011196D" w:rsidRDefault="005A7B94" w:rsidP="003F50D8">
            <w:pPr>
              <w:jc w:val="center"/>
              <w:rPr>
                <w:ins w:id="511" w:author="Xu, Jason" w:date="2020-02-25T10:33:00Z"/>
                <w:b/>
                <w:bCs/>
              </w:rPr>
            </w:pPr>
            <w:ins w:id="512" w:author="Xu, Jason" w:date="2020-02-25T10:33:00Z">
              <w:r w:rsidRPr="0011196D">
                <w:rPr>
                  <w:b/>
                  <w:bCs/>
                </w:rPr>
                <w:t>Dongjinxi</w:t>
              </w:r>
            </w:ins>
          </w:p>
        </w:tc>
        <w:tc>
          <w:tcPr>
            <w:tcW w:w="1293"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13" w:author="Xu, Jason" w:date="2020-02-25T10:35:00Z">
              <w:tcPr>
                <w:tcW w:w="1293"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7A59531D" w14:textId="77777777" w:rsidR="005A7B94" w:rsidRPr="0011196D" w:rsidRDefault="005A7B94" w:rsidP="003F50D8">
            <w:pPr>
              <w:jc w:val="center"/>
              <w:rPr>
                <w:ins w:id="514" w:author="Xu, Jason" w:date="2020-02-25T10:33:00Z"/>
                <w:b/>
                <w:bCs/>
              </w:rPr>
            </w:pPr>
            <w:proofErr w:type="spellStart"/>
            <w:ins w:id="515" w:author="Xu, Jason" w:date="2020-02-25T10:33:00Z">
              <w:r w:rsidRPr="0011196D">
                <w:rPr>
                  <w:rFonts w:hint="eastAsia"/>
                  <w:b/>
                  <w:bCs/>
                </w:rPr>
                <w:t>J</w:t>
              </w:r>
              <w:r w:rsidRPr="0011196D">
                <w:rPr>
                  <w:b/>
                  <w:bCs/>
                </w:rPr>
                <w:t>inshanqiao</w:t>
              </w:r>
              <w:proofErr w:type="spellEnd"/>
            </w:ins>
          </w:p>
        </w:tc>
        <w:tc>
          <w:tcPr>
            <w:tcW w:w="1225"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16" w:author="Xu, Jason" w:date="2020-02-25T10:35:00Z">
              <w:tcPr>
                <w:tcW w:w="1225"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4FD6710D" w14:textId="77777777" w:rsidR="005A7B94" w:rsidRPr="0011196D" w:rsidRDefault="005A7B94" w:rsidP="003F50D8">
            <w:pPr>
              <w:jc w:val="center"/>
              <w:rPr>
                <w:ins w:id="517" w:author="Xu, Jason" w:date="2020-02-25T10:33:00Z"/>
                <w:b/>
                <w:bCs/>
              </w:rPr>
            </w:pPr>
            <w:proofErr w:type="spellStart"/>
            <w:ins w:id="518" w:author="Xu, Jason" w:date="2020-02-25T10:33:00Z">
              <w:r w:rsidRPr="0011196D">
                <w:rPr>
                  <w:b/>
                  <w:bCs/>
                </w:rPr>
                <w:t>Panjin-Liaoxing</w:t>
              </w:r>
              <w:proofErr w:type="spellEnd"/>
            </w:ins>
          </w:p>
        </w:tc>
        <w:tc>
          <w:tcPr>
            <w:tcW w:w="1196"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19" w:author="Xu, Jason" w:date="2020-02-25T10:35:00Z">
              <w:tcPr>
                <w:tcW w:w="1196"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70BBE0C1" w14:textId="77777777" w:rsidR="005A7B94" w:rsidRPr="0011196D" w:rsidRDefault="005A7B94" w:rsidP="003F50D8">
            <w:pPr>
              <w:jc w:val="center"/>
              <w:rPr>
                <w:ins w:id="520" w:author="Xu, Jason" w:date="2020-02-25T10:33:00Z"/>
                <w:b/>
                <w:bCs/>
              </w:rPr>
            </w:pPr>
            <w:ins w:id="521" w:author="Xu, Jason" w:date="2020-02-25T10:33:00Z">
              <w:r w:rsidRPr="0011196D">
                <w:rPr>
                  <w:rFonts w:hint="eastAsia"/>
                  <w:b/>
                  <w:bCs/>
                </w:rPr>
                <w:t>P</w:t>
              </w:r>
              <w:r w:rsidRPr="0011196D">
                <w:rPr>
                  <w:b/>
                  <w:bCs/>
                </w:rPr>
                <w:t>anjin-Yanfeng</w:t>
              </w:r>
            </w:ins>
          </w:p>
        </w:tc>
        <w:tc>
          <w:tcPr>
            <w:tcW w:w="1164"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22" w:author="Xu, Jason" w:date="2020-02-25T10:35:00Z">
              <w:tcPr>
                <w:tcW w:w="1164"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72AA2E91" w14:textId="77777777" w:rsidR="005A7B94" w:rsidRPr="0011196D" w:rsidRDefault="005A7B94" w:rsidP="003F50D8">
            <w:pPr>
              <w:jc w:val="center"/>
              <w:rPr>
                <w:ins w:id="523" w:author="Xu, Jason" w:date="2020-02-25T10:33:00Z"/>
                <w:b/>
                <w:bCs/>
              </w:rPr>
            </w:pPr>
            <w:ins w:id="524" w:author="Xu, Jason" w:date="2020-02-25T10:33:00Z">
              <w:r w:rsidRPr="0011196D">
                <w:rPr>
                  <w:rFonts w:hint="eastAsia"/>
                  <w:b/>
                  <w:bCs/>
                </w:rPr>
                <w:t>S</w:t>
              </w:r>
              <w:r w:rsidRPr="0011196D">
                <w:rPr>
                  <w:b/>
                  <w:bCs/>
                </w:rPr>
                <w:t>heyang</w:t>
              </w:r>
            </w:ins>
          </w:p>
        </w:tc>
        <w:tc>
          <w:tcPr>
            <w:tcW w:w="1255"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25" w:author="Xu, Jason" w:date="2020-02-25T10:35:00Z">
              <w:tcPr>
                <w:tcW w:w="1255"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05C96498" w14:textId="77777777" w:rsidR="005A7B94" w:rsidRPr="0011196D" w:rsidRDefault="005A7B94" w:rsidP="003F50D8">
            <w:pPr>
              <w:jc w:val="center"/>
              <w:rPr>
                <w:ins w:id="526" w:author="Xu, Jason" w:date="2020-02-25T10:33:00Z"/>
                <w:b/>
                <w:bCs/>
              </w:rPr>
            </w:pPr>
            <w:ins w:id="527" w:author="Xu, Jason" w:date="2020-02-25T10:33:00Z">
              <w:r w:rsidRPr="0011196D">
                <w:rPr>
                  <w:rFonts w:hint="eastAsia"/>
                  <w:b/>
                  <w:bCs/>
                </w:rPr>
                <w:t>W</w:t>
              </w:r>
              <w:r w:rsidRPr="0011196D">
                <w:rPr>
                  <w:b/>
                  <w:bCs/>
                </w:rPr>
                <w:t>uchang</w:t>
              </w:r>
            </w:ins>
          </w:p>
        </w:tc>
        <w:tc>
          <w:tcPr>
            <w:tcW w:w="863"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28" w:author="Xu, Jason" w:date="2020-02-25T10:35:00Z">
              <w:tcPr>
                <w:tcW w:w="863"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1A24CEB2" w14:textId="77777777" w:rsidR="005A7B94" w:rsidRPr="0011196D" w:rsidRDefault="005A7B94" w:rsidP="003F50D8">
            <w:pPr>
              <w:jc w:val="center"/>
              <w:rPr>
                <w:ins w:id="529" w:author="Xu, Jason" w:date="2020-02-25T10:33:00Z"/>
                <w:b/>
                <w:bCs/>
              </w:rPr>
            </w:pPr>
            <w:ins w:id="530" w:author="Xu, Jason" w:date="2020-02-25T10:33:00Z">
              <w:r w:rsidRPr="0011196D">
                <w:rPr>
                  <w:rFonts w:hint="eastAsia"/>
                  <w:b/>
                  <w:bCs/>
                </w:rPr>
                <w:t>T</w:t>
              </w:r>
              <w:r w:rsidRPr="0011196D">
                <w:rPr>
                  <w:b/>
                  <w:bCs/>
                </w:rPr>
                <w:t>otal</w:t>
              </w:r>
            </w:ins>
          </w:p>
        </w:tc>
      </w:tr>
      <w:tr w:rsidR="005A7B94" w14:paraId="58FCC913" w14:textId="77777777" w:rsidTr="005A7B94">
        <w:trPr>
          <w:gridAfter w:val="1"/>
          <w:wAfter w:w="942" w:type="dxa"/>
          <w:ins w:id="531" w:author="Xu, Jason" w:date="2020-02-25T10:33:00Z"/>
          <w:trPrChange w:id="532" w:author="Xu, Jason" w:date="2020-02-25T10:35:00Z">
            <w:trPr>
              <w:gridAfter w:val="1"/>
              <w:wAfter w:w="942" w:type="dxa"/>
              <w:jc w:val="center"/>
            </w:trPr>
          </w:trPrChange>
        </w:trPr>
        <w:tc>
          <w:tcPr>
            <w:tcW w:w="536" w:type="dxa"/>
            <w:vMerge/>
            <w:tcBorders>
              <w:right w:val="single" w:sz="4" w:space="0" w:color="auto"/>
            </w:tcBorders>
            <w:textDirection w:val="btLr"/>
            <w:tcPrChange w:id="533" w:author="Xu, Jason" w:date="2020-02-25T10:35:00Z">
              <w:tcPr>
                <w:tcW w:w="536" w:type="dxa"/>
                <w:vMerge/>
                <w:tcBorders>
                  <w:right w:val="single" w:sz="4" w:space="0" w:color="auto"/>
                </w:tcBorders>
                <w:textDirection w:val="btLr"/>
              </w:tcPr>
            </w:tcPrChange>
          </w:tcPr>
          <w:p w14:paraId="3A2240A2" w14:textId="77777777" w:rsidR="005A7B94" w:rsidRDefault="005A7B94" w:rsidP="003F50D8">
            <w:pPr>
              <w:ind w:left="113" w:right="113"/>
              <w:jc w:val="center"/>
              <w:rPr>
                <w:ins w:id="534" w:author="Xu, Jason" w:date="2020-02-25T10:33:00Z"/>
              </w:rPr>
            </w:pPr>
          </w:p>
        </w:tc>
        <w:tc>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35" w:author="Xu, Jason" w:date="2020-02-25T10:35:00Z">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4F165513" w14:textId="77777777" w:rsidR="005A7B94" w:rsidRPr="0011196D" w:rsidRDefault="005A7B94" w:rsidP="003F50D8">
            <w:pPr>
              <w:jc w:val="center"/>
              <w:rPr>
                <w:ins w:id="536" w:author="Xu, Jason" w:date="2020-02-25T10:33:00Z"/>
                <w:b/>
                <w:bCs/>
              </w:rPr>
            </w:pPr>
            <w:ins w:id="537" w:author="Xu, Jason" w:date="2020-02-25T10:33:00Z">
              <w:r w:rsidRPr="0011196D">
                <w:rPr>
                  <w:rFonts w:hint="eastAsia"/>
                  <w:b/>
                  <w:bCs/>
                </w:rPr>
                <w:t>D</w:t>
              </w:r>
              <w:r w:rsidRPr="0011196D">
                <w:rPr>
                  <w:b/>
                  <w:bCs/>
                </w:rPr>
                <w:t>ongjinxi</w:t>
              </w:r>
            </w:ins>
          </w:p>
        </w:tc>
        <w:tc>
          <w:tcPr>
            <w:tcW w:w="1079" w:type="dxa"/>
            <w:tcBorders>
              <w:top w:val="single" w:sz="4" w:space="0" w:color="auto"/>
              <w:left w:val="single" w:sz="4" w:space="0" w:color="auto"/>
              <w:bottom w:val="single" w:sz="4" w:space="0" w:color="auto"/>
              <w:right w:val="single" w:sz="4" w:space="0" w:color="auto"/>
            </w:tcBorders>
            <w:shd w:val="clear" w:color="auto" w:fill="92D050"/>
            <w:vAlign w:val="center"/>
            <w:tcPrChange w:id="538" w:author="Xu, Jason" w:date="2020-02-25T10:35:00Z">
              <w:tcPr>
                <w:tcW w:w="1079" w:type="dxa"/>
                <w:tcBorders>
                  <w:top w:val="single" w:sz="4" w:space="0" w:color="auto"/>
                  <w:left w:val="single" w:sz="4" w:space="0" w:color="auto"/>
                  <w:bottom w:val="single" w:sz="4" w:space="0" w:color="auto"/>
                  <w:right w:val="single" w:sz="4" w:space="0" w:color="auto"/>
                </w:tcBorders>
                <w:shd w:val="clear" w:color="auto" w:fill="92D050"/>
                <w:vAlign w:val="center"/>
              </w:tcPr>
            </w:tcPrChange>
          </w:tcPr>
          <w:p w14:paraId="26CAAC05" w14:textId="77777777" w:rsidR="005A7B94" w:rsidRPr="00364821" w:rsidRDefault="005A7B94" w:rsidP="003F50D8">
            <w:pPr>
              <w:jc w:val="center"/>
              <w:rPr>
                <w:ins w:id="539" w:author="Xu, Jason" w:date="2020-02-25T10:33:00Z"/>
              </w:rPr>
            </w:pPr>
            <w:ins w:id="540" w:author="Xu, Jason" w:date="2020-02-25T10:33:00Z">
              <w:r w:rsidRPr="003146F0">
                <w:rPr>
                  <w:rFonts w:hint="eastAsia"/>
                </w:rPr>
                <w:t>3</w:t>
              </w:r>
            </w:ins>
          </w:p>
        </w:tc>
        <w:tc>
          <w:tcPr>
            <w:tcW w:w="1293" w:type="dxa"/>
            <w:tcBorders>
              <w:top w:val="single" w:sz="4" w:space="0" w:color="auto"/>
              <w:left w:val="single" w:sz="4" w:space="0" w:color="auto"/>
              <w:bottom w:val="single" w:sz="4" w:space="0" w:color="auto"/>
              <w:right w:val="single" w:sz="4" w:space="0" w:color="auto"/>
            </w:tcBorders>
            <w:vAlign w:val="center"/>
            <w:tcPrChange w:id="541" w:author="Xu, Jason" w:date="2020-02-25T10:35:00Z">
              <w:tcPr>
                <w:tcW w:w="1293" w:type="dxa"/>
                <w:tcBorders>
                  <w:top w:val="single" w:sz="4" w:space="0" w:color="auto"/>
                  <w:left w:val="single" w:sz="4" w:space="0" w:color="auto"/>
                  <w:bottom w:val="single" w:sz="4" w:space="0" w:color="auto"/>
                  <w:right w:val="single" w:sz="4" w:space="0" w:color="auto"/>
                </w:tcBorders>
                <w:vAlign w:val="center"/>
              </w:tcPr>
            </w:tcPrChange>
          </w:tcPr>
          <w:p w14:paraId="483607CB" w14:textId="77777777" w:rsidR="005A7B94" w:rsidRDefault="005A7B94" w:rsidP="003F50D8">
            <w:pPr>
              <w:jc w:val="center"/>
              <w:rPr>
                <w:ins w:id="542" w:author="Xu, Jason" w:date="2020-02-25T10:33:00Z"/>
              </w:rPr>
            </w:pPr>
            <w:ins w:id="543" w:author="Xu, Jason" w:date="2020-02-25T10:33:00Z">
              <w:r>
                <w:rPr>
                  <w:rFonts w:hint="eastAsia"/>
                </w:rPr>
                <w:t>0</w:t>
              </w:r>
            </w:ins>
          </w:p>
        </w:tc>
        <w:tc>
          <w:tcPr>
            <w:tcW w:w="1225" w:type="dxa"/>
            <w:tcBorders>
              <w:top w:val="single" w:sz="4" w:space="0" w:color="auto"/>
              <w:left w:val="single" w:sz="4" w:space="0" w:color="auto"/>
              <w:bottom w:val="single" w:sz="4" w:space="0" w:color="auto"/>
              <w:right w:val="single" w:sz="4" w:space="0" w:color="auto"/>
            </w:tcBorders>
            <w:vAlign w:val="center"/>
            <w:tcPrChange w:id="544" w:author="Xu, Jason" w:date="2020-02-25T10:35:00Z">
              <w:tcPr>
                <w:tcW w:w="1225" w:type="dxa"/>
                <w:tcBorders>
                  <w:top w:val="single" w:sz="4" w:space="0" w:color="auto"/>
                  <w:left w:val="single" w:sz="4" w:space="0" w:color="auto"/>
                  <w:bottom w:val="single" w:sz="4" w:space="0" w:color="auto"/>
                  <w:right w:val="single" w:sz="4" w:space="0" w:color="auto"/>
                </w:tcBorders>
                <w:vAlign w:val="center"/>
              </w:tcPr>
            </w:tcPrChange>
          </w:tcPr>
          <w:p w14:paraId="5BD5D7A1" w14:textId="77777777" w:rsidR="005A7B94" w:rsidRDefault="005A7B94" w:rsidP="003F50D8">
            <w:pPr>
              <w:jc w:val="center"/>
              <w:rPr>
                <w:ins w:id="545" w:author="Xu, Jason" w:date="2020-02-25T10:33:00Z"/>
              </w:rPr>
            </w:pPr>
            <w:ins w:id="546" w:author="Xu, Jason" w:date="2020-02-25T10:33:00Z">
              <w:r>
                <w:rPr>
                  <w:rFonts w:hint="eastAsia"/>
                </w:rPr>
                <w:t>0</w:t>
              </w:r>
            </w:ins>
          </w:p>
        </w:tc>
        <w:tc>
          <w:tcPr>
            <w:tcW w:w="1196" w:type="dxa"/>
            <w:tcBorders>
              <w:top w:val="single" w:sz="4" w:space="0" w:color="auto"/>
              <w:left w:val="single" w:sz="4" w:space="0" w:color="auto"/>
              <w:bottom w:val="single" w:sz="4" w:space="0" w:color="auto"/>
              <w:right w:val="single" w:sz="4" w:space="0" w:color="auto"/>
            </w:tcBorders>
            <w:vAlign w:val="center"/>
            <w:tcPrChange w:id="547" w:author="Xu, Jason" w:date="2020-02-25T10:35:00Z">
              <w:tcPr>
                <w:tcW w:w="1196" w:type="dxa"/>
                <w:tcBorders>
                  <w:top w:val="single" w:sz="4" w:space="0" w:color="auto"/>
                  <w:left w:val="single" w:sz="4" w:space="0" w:color="auto"/>
                  <w:bottom w:val="single" w:sz="4" w:space="0" w:color="auto"/>
                  <w:right w:val="single" w:sz="4" w:space="0" w:color="auto"/>
                </w:tcBorders>
                <w:vAlign w:val="center"/>
              </w:tcPr>
            </w:tcPrChange>
          </w:tcPr>
          <w:p w14:paraId="35BE1002" w14:textId="77777777" w:rsidR="005A7B94" w:rsidRDefault="005A7B94" w:rsidP="003F50D8">
            <w:pPr>
              <w:jc w:val="center"/>
              <w:rPr>
                <w:ins w:id="548" w:author="Xu, Jason" w:date="2020-02-25T10:33:00Z"/>
              </w:rPr>
            </w:pPr>
            <w:ins w:id="549" w:author="Xu, Jason" w:date="2020-02-25T10:33:00Z">
              <w:r>
                <w:rPr>
                  <w:rFonts w:hint="eastAsia"/>
                </w:rPr>
                <w:t>0</w:t>
              </w:r>
            </w:ins>
          </w:p>
        </w:tc>
        <w:tc>
          <w:tcPr>
            <w:tcW w:w="1164" w:type="dxa"/>
            <w:tcBorders>
              <w:top w:val="single" w:sz="4" w:space="0" w:color="auto"/>
              <w:left w:val="single" w:sz="4" w:space="0" w:color="auto"/>
              <w:bottom w:val="single" w:sz="4" w:space="0" w:color="auto"/>
              <w:right w:val="single" w:sz="4" w:space="0" w:color="auto"/>
            </w:tcBorders>
            <w:vAlign w:val="center"/>
            <w:tcPrChange w:id="550" w:author="Xu, Jason" w:date="2020-02-25T10:35:00Z">
              <w:tcPr>
                <w:tcW w:w="1164" w:type="dxa"/>
                <w:tcBorders>
                  <w:top w:val="single" w:sz="4" w:space="0" w:color="auto"/>
                  <w:left w:val="single" w:sz="4" w:space="0" w:color="auto"/>
                  <w:bottom w:val="single" w:sz="4" w:space="0" w:color="auto"/>
                  <w:right w:val="single" w:sz="4" w:space="0" w:color="auto"/>
                </w:tcBorders>
                <w:vAlign w:val="center"/>
              </w:tcPr>
            </w:tcPrChange>
          </w:tcPr>
          <w:p w14:paraId="5778F25E" w14:textId="77777777" w:rsidR="005A7B94" w:rsidRDefault="005A7B94" w:rsidP="003F50D8">
            <w:pPr>
              <w:jc w:val="center"/>
              <w:rPr>
                <w:ins w:id="551" w:author="Xu, Jason" w:date="2020-02-25T10:33:00Z"/>
              </w:rPr>
            </w:pPr>
            <w:ins w:id="552" w:author="Xu, Jason" w:date="2020-02-25T10:33:00Z">
              <w:r>
                <w:rPr>
                  <w:rFonts w:hint="eastAsia"/>
                </w:rPr>
                <w:t>0</w:t>
              </w:r>
            </w:ins>
          </w:p>
        </w:tc>
        <w:tc>
          <w:tcPr>
            <w:tcW w:w="1255" w:type="dxa"/>
            <w:tcBorders>
              <w:top w:val="single" w:sz="4" w:space="0" w:color="auto"/>
              <w:left w:val="single" w:sz="4" w:space="0" w:color="auto"/>
              <w:bottom w:val="single" w:sz="4" w:space="0" w:color="auto"/>
              <w:right w:val="single" w:sz="4" w:space="0" w:color="auto"/>
            </w:tcBorders>
            <w:vAlign w:val="center"/>
            <w:tcPrChange w:id="553" w:author="Xu, Jason" w:date="2020-02-25T10:35:00Z">
              <w:tcPr>
                <w:tcW w:w="1255" w:type="dxa"/>
                <w:tcBorders>
                  <w:top w:val="single" w:sz="4" w:space="0" w:color="auto"/>
                  <w:left w:val="single" w:sz="4" w:space="0" w:color="auto"/>
                  <w:bottom w:val="single" w:sz="4" w:space="0" w:color="auto"/>
                  <w:right w:val="single" w:sz="4" w:space="0" w:color="auto"/>
                </w:tcBorders>
                <w:vAlign w:val="center"/>
              </w:tcPr>
            </w:tcPrChange>
          </w:tcPr>
          <w:p w14:paraId="55F6F197" w14:textId="77777777" w:rsidR="005A7B94" w:rsidRDefault="005A7B94" w:rsidP="003F50D8">
            <w:pPr>
              <w:jc w:val="center"/>
              <w:rPr>
                <w:ins w:id="554" w:author="Xu, Jason" w:date="2020-02-25T10:33:00Z"/>
              </w:rPr>
            </w:pPr>
            <w:ins w:id="555" w:author="Xu, Jason" w:date="2020-02-25T10:33:00Z">
              <w:r>
                <w:rPr>
                  <w:rFonts w:hint="eastAsia"/>
                </w:rPr>
                <w:t>0</w:t>
              </w:r>
            </w:ins>
          </w:p>
        </w:tc>
        <w:tc>
          <w:tcPr>
            <w:tcW w:w="863" w:type="dxa"/>
            <w:tcBorders>
              <w:top w:val="single" w:sz="4" w:space="0" w:color="auto"/>
              <w:left w:val="single" w:sz="4" w:space="0" w:color="auto"/>
              <w:bottom w:val="single" w:sz="4" w:space="0" w:color="auto"/>
              <w:right w:val="single" w:sz="4" w:space="0" w:color="auto"/>
            </w:tcBorders>
            <w:vAlign w:val="center"/>
            <w:tcPrChange w:id="556" w:author="Xu, Jason" w:date="2020-02-25T10:35:00Z">
              <w:tcPr>
                <w:tcW w:w="863" w:type="dxa"/>
                <w:tcBorders>
                  <w:top w:val="single" w:sz="4" w:space="0" w:color="auto"/>
                  <w:left w:val="single" w:sz="4" w:space="0" w:color="auto"/>
                  <w:bottom w:val="single" w:sz="4" w:space="0" w:color="auto"/>
                  <w:right w:val="single" w:sz="4" w:space="0" w:color="auto"/>
                </w:tcBorders>
                <w:vAlign w:val="center"/>
              </w:tcPr>
            </w:tcPrChange>
          </w:tcPr>
          <w:p w14:paraId="7D9F07D7" w14:textId="77777777" w:rsidR="005A7B94" w:rsidRDefault="005A7B94" w:rsidP="003F50D8">
            <w:pPr>
              <w:jc w:val="center"/>
              <w:rPr>
                <w:ins w:id="557" w:author="Xu, Jason" w:date="2020-02-25T10:33:00Z"/>
              </w:rPr>
            </w:pPr>
            <w:ins w:id="558" w:author="Xu, Jason" w:date="2020-02-25T10:33:00Z">
              <w:r>
                <w:rPr>
                  <w:rFonts w:hint="eastAsia"/>
                </w:rPr>
                <w:t>3</w:t>
              </w:r>
            </w:ins>
          </w:p>
        </w:tc>
      </w:tr>
      <w:tr w:rsidR="005A7B94" w14:paraId="20CD5A14" w14:textId="77777777" w:rsidTr="005A7B94">
        <w:trPr>
          <w:gridAfter w:val="1"/>
          <w:wAfter w:w="942" w:type="dxa"/>
          <w:ins w:id="559" w:author="Xu, Jason" w:date="2020-02-25T10:33:00Z"/>
          <w:trPrChange w:id="560" w:author="Xu, Jason" w:date="2020-02-25T10:35:00Z">
            <w:trPr>
              <w:gridAfter w:val="1"/>
              <w:wAfter w:w="942" w:type="dxa"/>
              <w:jc w:val="center"/>
            </w:trPr>
          </w:trPrChange>
        </w:trPr>
        <w:tc>
          <w:tcPr>
            <w:tcW w:w="536" w:type="dxa"/>
            <w:vMerge/>
            <w:tcBorders>
              <w:right w:val="single" w:sz="4" w:space="0" w:color="auto"/>
            </w:tcBorders>
            <w:tcPrChange w:id="561" w:author="Xu, Jason" w:date="2020-02-25T10:35:00Z">
              <w:tcPr>
                <w:tcW w:w="536" w:type="dxa"/>
                <w:vMerge/>
                <w:tcBorders>
                  <w:right w:val="single" w:sz="4" w:space="0" w:color="auto"/>
                </w:tcBorders>
              </w:tcPr>
            </w:tcPrChange>
          </w:tcPr>
          <w:p w14:paraId="74BAD569" w14:textId="77777777" w:rsidR="005A7B94" w:rsidRDefault="005A7B94" w:rsidP="003F50D8">
            <w:pPr>
              <w:jc w:val="center"/>
              <w:rPr>
                <w:ins w:id="562" w:author="Xu, Jason" w:date="2020-02-25T10:33:00Z"/>
              </w:rPr>
            </w:pPr>
          </w:p>
        </w:tc>
        <w:tc>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63" w:author="Xu, Jason" w:date="2020-02-25T10:35:00Z">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3E9A127C" w14:textId="77777777" w:rsidR="005A7B94" w:rsidRPr="0011196D" w:rsidRDefault="005A7B94" w:rsidP="003F50D8">
            <w:pPr>
              <w:jc w:val="center"/>
              <w:rPr>
                <w:ins w:id="564" w:author="Xu, Jason" w:date="2020-02-25T10:33:00Z"/>
                <w:b/>
                <w:bCs/>
              </w:rPr>
            </w:pPr>
            <w:proofErr w:type="spellStart"/>
            <w:ins w:id="565" w:author="Xu, Jason" w:date="2020-02-25T10:33:00Z">
              <w:r w:rsidRPr="0011196D">
                <w:rPr>
                  <w:rFonts w:hint="eastAsia"/>
                  <w:b/>
                  <w:bCs/>
                </w:rPr>
                <w:t>J</w:t>
              </w:r>
              <w:r w:rsidRPr="0011196D">
                <w:rPr>
                  <w:b/>
                  <w:bCs/>
                </w:rPr>
                <w:t>inshanqiao</w:t>
              </w:r>
              <w:proofErr w:type="spellEnd"/>
            </w:ins>
          </w:p>
        </w:tc>
        <w:tc>
          <w:tcPr>
            <w:tcW w:w="1079" w:type="dxa"/>
            <w:tcBorders>
              <w:top w:val="single" w:sz="4" w:space="0" w:color="auto"/>
              <w:left w:val="single" w:sz="4" w:space="0" w:color="auto"/>
              <w:bottom w:val="single" w:sz="4" w:space="0" w:color="auto"/>
              <w:right w:val="single" w:sz="4" w:space="0" w:color="auto"/>
            </w:tcBorders>
            <w:vAlign w:val="center"/>
            <w:tcPrChange w:id="566" w:author="Xu, Jason" w:date="2020-02-25T10:35:00Z">
              <w:tcPr>
                <w:tcW w:w="1079" w:type="dxa"/>
                <w:tcBorders>
                  <w:top w:val="single" w:sz="4" w:space="0" w:color="auto"/>
                  <w:left w:val="single" w:sz="4" w:space="0" w:color="auto"/>
                  <w:bottom w:val="single" w:sz="4" w:space="0" w:color="auto"/>
                  <w:right w:val="single" w:sz="4" w:space="0" w:color="auto"/>
                </w:tcBorders>
                <w:vAlign w:val="center"/>
              </w:tcPr>
            </w:tcPrChange>
          </w:tcPr>
          <w:p w14:paraId="37C3E3E8" w14:textId="77777777" w:rsidR="005A7B94" w:rsidRDefault="005A7B94" w:rsidP="003F50D8">
            <w:pPr>
              <w:jc w:val="center"/>
              <w:rPr>
                <w:ins w:id="567" w:author="Xu, Jason" w:date="2020-02-25T10:33:00Z"/>
              </w:rPr>
            </w:pPr>
            <w:ins w:id="568" w:author="Xu, Jason" w:date="2020-02-25T10:33:00Z">
              <w:r>
                <w:rPr>
                  <w:rFonts w:hint="eastAsia"/>
                </w:rPr>
                <w:t>0</w:t>
              </w:r>
            </w:ins>
          </w:p>
        </w:tc>
        <w:tc>
          <w:tcPr>
            <w:tcW w:w="1293" w:type="dxa"/>
            <w:tcBorders>
              <w:top w:val="single" w:sz="4" w:space="0" w:color="auto"/>
              <w:left w:val="single" w:sz="4" w:space="0" w:color="auto"/>
              <w:bottom w:val="single" w:sz="4" w:space="0" w:color="auto"/>
              <w:right w:val="single" w:sz="4" w:space="0" w:color="auto"/>
            </w:tcBorders>
            <w:shd w:val="clear" w:color="auto" w:fill="92D050"/>
            <w:vAlign w:val="center"/>
            <w:tcPrChange w:id="569" w:author="Xu, Jason" w:date="2020-02-25T10:35:00Z">
              <w:tcPr>
                <w:tcW w:w="1293" w:type="dxa"/>
                <w:tcBorders>
                  <w:top w:val="single" w:sz="4" w:space="0" w:color="auto"/>
                  <w:left w:val="single" w:sz="4" w:space="0" w:color="auto"/>
                  <w:bottom w:val="single" w:sz="4" w:space="0" w:color="auto"/>
                  <w:right w:val="single" w:sz="4" w:space="0" w:color="auto"/>
                </w:tcBorders>
                <w:shd w:val="clear" w:color="auto" w:fill="92D050"/>
                <w:vAlign w:val="center"/>
              </w:tcPr>
            </w:tcPrChange>
          </w:tcPr>
          <w:p w14:paraId="710B1258" w14:textId="77777777" w:rsidR="005A7B94" w:rsidRDefault="005A7B94" w:rsidP="003F50D8">
            <w:pPr>
              <w:jc w:val="center"/>
              <w:rPr>
                <w:ins w:id="570" w:author="Xu, Jason" w:date="2020-02-25T10:33:00Z"/>
              </w:rPr>
            </w:pPr>
            <w:ins w:id="571" w:author="Xu, Jason" w:date="2020-02-25T10:33:00Z">
              <w:r>
                <w:rPr>
                  <w:rFonts w:hint="eastAsia"/>
                </w:rPr>
                <w:t>4</w:t>
              </w:r>
            </w:ins>
          </w:p>
        </w:tc>
        <w:tc>
          <w:tcPr>
            <w:tcW w:w="1225" w:type="dxa"/>
            <w:tcBorders>
              <w:top w:val="single" w:sz="4" w:space="0" w:color="auto"/>
              <w:left w:val="single" w:sz="4" w:space="0" w:color="auto"/>
              <w:bottom w:val="single" w:sz="4" w:space="0" w:color="auto"/>
              <w:right w:val="single" w:sz="4" w:space="0" w:color="auto"/>
            </w:tcBorders>
            <w:vAlign w:val="center"/>
            <w:tcPrChange w:id="572" w:author="Xu, Jason" w:date="2020-02-25T10:35:00Z">
              <w:tcPr>
                <w:tcW w:w="1225" w:type="dxa"/>
                <w:tcBorders>
                  <w:top w:val="single" w:sz="4" w:space="0" w:color="auto"/>
                  <w:left w:val="single" w:sz="4" w:space="0" w:color="auto"/>
                  <w:bottom w:val="single" w:sz="4" w:space="0" w:color="auto"/>
                  <w:right w:val="single" w:sz="4" w:space="0" w:color="auto"/>
                </w:tcBorders>
                <w:vAlign w:val="center"/>
              </w:tcPr>
            </w:tcPrChange>
          </w:tcPr>
          <w:p w14:paraId="50CBBCB8" w14:textId="77777777" w:rsidR="005A7B94" w:rsidRDefault="005A7B94" w:rsidP="003F50D8">
            <w:pPr>
              <w:jc w:val="center"/>
              <w:rPr>
                <w:ins w:id="573" w:author="Xu, Jason" w:date="2020-02-25T10:33:00Z"/>
              </w:rPr>
            </w:pPr>
            <w:ins w:id="574" w:author="Xu, Jason" w:date="2020-02-25T10:33:00Z">
              <w:r>
                <w:rPr>
                  <w:rFonts w:hint="eastAsia"/>
                </w:rPr>
                <w:t>0</w:t>
              </w:r>
            </w:ins>
          </w:p>
        </w:tc>
        <w:tc>
          <w:tcPr>
            <w:tcW w:w="1196" w:type="dxa"/>
            <w:tcBorders>
              <w:top w:val="single" w:sz="4" w:space="0" w:color="auto"/>
              <w:left w:val="single" w:sz="4" w:space="0" w:color="auto"/>
              <w:bottom w:val="single" w:sz="4" w:space="0" w:color="auto"/>
              <w:right w:val="single" w:sz="4" w:space="0" w:color="auto"/>
            </w:tcBorders>
            <w:vAlign w:val="center"/>
            <w:tcPrChange w:id="575" w:author="Xu, Jason" w:date="2020-02-25T10:35:00Z">
              <w:tcPr>
                <w:tcW w:w="1196" w:type="dxa"/>
                <w:tcBorders>
                  <w:top w:val="single" w:sz="4" w:space="0" w:color="auto"/>
                  <w:left w:val="single" w:sz="4" w:space="0" w:color="auto"/>
                  <w:bottom w:val="single" w:sz="4" w:space="0" w:color="auto"/>
                  <w:right w:val="single" w:sz="4" w:space="0" w:color="auto"/>
                </w:tcBorders>
                <w:vAlign w:val="center"/>
              </w:tcPr>
            </w:tcPrChange>
          </w:tcPr>
          <w:p w14:paraId="3313B756" w14:textId="77777777" w:rsidR="005A7B94" w:rsidRDefault="005A7B94" w:rsidP="003F50D8">
            <w:pPr>
              <w:jc w:val="center"/>
              <w:rPr>
                <w:ins w:id="576" w:author="Xu, Jason" w:date="2020-02-25T10:33:00Z"/>
              </w:rPr>
            </w:pPr>
            <w:ins w:id="577" w:author="Xu, Jason" w:date="2020-02-25T10:33:00Z">
              <w:r>
                <w:rPr>
                  <w:rFonts w:hint="eastAsia"/>
                </w:rPr>
                <w:t>0</w:t>
              </w:r>
            </w:ins>
          </w:p>
        </w:tc>
        <w:tc>
          <w:tcPr>
            <w:tcW w:w="1164" w:type="dxa"/>
            <w:tcBorders>
              <w:top w:val="single" w:sz="4" w:space="0" w:color="auto"/>
              <w:left w:val="single" w:sz="4" w:space="0" w:color="auto"/>
              <w:bottom w:val="single" w:sz="4" w:space="0" w:color="auto"/>
              <w:right w:val="single" w:sz="4" w:space="0" w:color="auto"/>
            </w:tcBorders>
            <w:vAlign w:val="center"/>
            <w:tcPrChange w:id="578" w:author="Xu, Jason" w:date="2020-02-25T10:35:00Z">
              <w:tcPr>
                <w:tcW w:w="1164" w:type="dxa"/>
                <w:tcBorders>
                  <w:top w:val="single" w:sz="4" w:space="0" w:color="auto"/>
                  <w:left w:val="single" w:sz="4" w:space="0" w:color="auto"/>
                  <w:bottom w:val="single" w:sz="4" w:space="0" w:color="auto"/>
                  <w:right w:val="single" w:sz="4" w:space="0" w:color="auto"/>
                </w:tcBorders>
                <w:vAlign w:val="center"/>
              </w:tcPr>
            </w:tcPrChange>
          </w:tcPr>
          <w:p w14:paraId="166D2594" w14:textId="77777777" w:rsidR="005A7B94" w:rsidRDefault="005A7B94" w:rsidP="003F50D8">
            <w:pPr>
              <w:jc w:val="center"/>
              <w:rPr>
                <w:ins w:id="579" w:author="Xu, Jason" w:date="2020-02-25T10:33:00Z"/>
              </w:rPr>
            </w:pPr>
            <w:ins w:id="580" w:author="Xu, Jason" w:date="2020-02-25T10:33:00Z">
              <w:r>
                <w:rPr>
                  <w:rFonts w:hint="eastAsia"/>
                </w:rPr>
                <w:t>0</w:t>
              </w:r>
            </w:ins>
          </w:p>
        </w:tc>
        <w:tc>
          <w:tcPr>
            <w:tcW w:w="1255" w:type="dxa"/>
            <w:tcBorders>
              <w:top w:val="single" w:sz="4" w:space="0" w:color="auto"/>
              <w:left w:val="single" w:sz="4" w:space="0" w:color="auto"/>
              <w:bottom w:val="single" w:sz="4" w:space="0" w:color="auto"/>
              <w:right w:val="single" w:sz="4" w:space="0" w:color="auto"/>
            </w:tcBorders>
            <w:vAlign w:val="center"/>
            <w:tcPrChange w:id="581" w:author="Xu, Jason" w:date="2020-02-25T10:35:00Z">
              <w:tcPr>
                <w:tcW w:w="1255" w:type="dxa"/>
                <w:tcBorders>
                  <w:top w:val="single" w:sz="4" w:space="0" w:color="auto"/>
                  <w:left w:val="single" w:sz="4" w:space="0" w:color="auto"/>
                  <w:bottom w:val="single" w:sz="4" w:space="0" w:color="auto"/>
                  <w:right w:val="single" w:sz="4" w:space="0" w:color="auto"/>
                </w:tcBorders>
                <w:vAlign w:val="center"/>
              </w:tcPr>
            </w:tcPrChange>
          </w:tcPr>
          <w:p w14:paraId="74474F3E" w14:textId="77777777" w:rsidR="005A7B94" w:rsidRDefault="005A7B94" w:rsidP="003F50D8">
            <w:pPr>
              <w:jc w:val="center"/>
              <w:rPr>
                <w:ins w:id="582" w:author="Xu, Jason" w:date="2020-02-25T10:33:00Z"/>
              </w:rPr>
            </w:pPr>
            <w:ins w:id="583" w:author="Xu, Jason" w:date="2020-02-25T10:33:00Z">
              <w:r>
                <w:rPr>
                  <w:rFonts w:hint="eastAsia"/>
                </w:rPr>
                <w:t>0</w:t>
              </w:r>
            </w:ins>
          </w:p>
        </w:tc>
        <w:tc>
          <w:tcPr>
            <w:tcW w:w="863" w:type="dxa"/>
            <w:tcBorders>
              <w:top w:val="single" w:sz="4" w:space="0" w:color="auto"/>
              <w:left w:val="single" w:sz="4" w:space="0" w:color="auto"/>
              <w:bottom w:val="single" w:sz="4" w:space="0" w:color="auto"/>
              <w:right w:val="single" w:sz="4" w:space="0" w:color="auto"/>
            </w:tcBorders>
            <w:vAlign w:val="center"/>
            <w:tcPrChange w:id="584" w:author="Xu, Jason" w:date="2020-02-25T10:35:00Z">
              <w:tcPr>
                <w:tcW w:w="863" w:type="dxa"/>
                <w:tcBorders>
                  <w:top w:val="single" w:sz="4" w:space="0" w:color="auto"/>
                  <w:left w:val="single" w:sz="4" w:space="0" w:color="auto"/>
                  <w:bottom w:val="single" w:sz="4" w:space="0" w:color="auto"/>
                  <w:right w:val="single" w:sz="4" w:space="0" w:color="auto"/>
                </w:tcBorders>
                <w:vAlign w:val="center"/>
              </w:tcPr>
            </w:tcPrChange>
          </w:tcPr>
          <w:p w14:paraId="6EB7EB5E" w14:textId="77777777" w:rsidR="005A7B94" w:rsidRDefault="005A7B94" w:rsidP="003F50D8">
            <w:pPr>
              <w:jc w:val="center"/>
              <w:rPr>
                <w:ins w:id="585" w:author="Xu, Jason" w:date="2020-02-25T10:33:00Z"/>
              </w:rPr>
            </w:pPr>
            <w:ins w:id="586" w:author="Xu, Jason" w:date="2020-02-25T10:33:00Z">
              <w:r>
                <w:rPr>
                  <w:rFonts w:hint="eastAsia"/>
                </w:rPr>
                <w:t>4</w:t>
              </w:r>
            </w:ins>
          </w:p>
        </w:tc>
      </w:tr>
      <w:tr w:rsidR="005A7B94" w14:paraId="50FCF09F" w14:textId="77777777" w:rsidTr="005A7B94">
        <w:trPr>
          <w:gridAfter w:val="1"/>
          <w:wAfter w:w="942" w:type="dxa"/>
          <w:ins w:id="587" w:author="Xu, Jason" w:date="2020-02-25T10:33:00Z"/>
          <w:trPrChange w:id="588" w:author="Xu, Jason" w:date="2020-02-25T10:35:00Z">
            <w:trPr>
              <w:gridAfter w:val="1"/>
              <w:wAfter w:w="942" w:type="dxa"/>
              <w:jc w:val="center"/>
            </w:trPr>
          </w:trPrChange>
        </w:trPr>
        <w:tc>
          <w:tcPr>
            <w:tcW w:w="536" w:type="dxa"/>
            <w:vMerge/>
            <w:tcBorders>
              <w:right w:val="single" w:sz="4" w:space="0" w:color="auto"/>
            </w:tcBorders>
            <w:tcPrChange w:id="589" w:author="Xu, Jason" w:date="2020-02-25T10:35:00Z">
              <w:tcPr>
                <w:tcW w:w="536" w:type="dxa"/>
                <w:vMerge/>
                <w:tcBorders>
                  <w:right w:val="single" w:sz="4" w:space="0" w:color="auto"/>
                </w:tcBorders>
              </w:tcPr>
            </w:tcPrChange>
          </w:tcPr>
          <w:p w14:paraId="01057E85" w14:textId="77777777" w:rsidR="005A7B94" w:rsidRDefault="005A7B94" w:rsidP="003F50D8">
            <w:pPr>
              <w:jc w:val="center"/>
              <w:rPr>
                <w:ins w:id="590" w:author="Xu, Jason" w:date="2020-02-25T10:33:00Z"/>
              </w:rPr>
            </w:pPr>
          </w:p>
        </w:tc>
        <w:tc>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91" w:author="Xu, Jason" w:date="2020-02-25T10:35:00Z">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4AD37235" w14:textId="77777777" w:rsidR="005A7B94" w:rsidRPr="0011196D" w:rsidRDefault="005A7B94" w:rsidP="003F50D8">
            <w:pPr>
              <w:jc w:val="center"/>
              <w:rPr>
                <w:ins w:id="592" w:author="Xu, Jason" w:date="2020-02-25T10:33:00Z"/>
                <w:b/>
                <w:bCs/>
              </w:rPr>
            </w:pPr>
            <w:proofErr w:type="spellStart"/>
            <w:ins w:id="593" w:author="Xu, Jason" w:date="2020-02-25T10:33:00Z">
              <w:r w:rsidRPr="0011196D">
                <w:rPr>
                  <w:rFonts w:hint="eastAsia"/>
                  <w:b/>
                  <w:bCs/>
                </w:rPr>
                <w:t>P</w:t>
              </w:r>
              <w:r w:rsidRPr="0011196D">
                <w:rPr>
                  <w:b/>
                  <w:bCs/>
                </w:rPr>
                <w:t>anjin-Liaoxing</w:t>
              </w:r>
              <w:proofErr w:type="spellEnd"/>
            </w:ins>
          </w:p>
        </w:tc>
        <w:tc>
          <w:tcPr>
            <w:tcW w:w="1079" w:type="dxa"/>
            <w:tcBorders>
              <w:top w:val="single" w:sz="4" w:space="0" w:color="auto"/>
              <w:left w:val="single" w:sz="4" w:space="0" w:color="auto"/>
              <w:bottom w:val="single" w:sz="4" w:space="0" w:color="auto"/>
              <w:right w:val="single" w:sz="4" w:space="0" w:color="auto"/>
            </w:tcBorders>
            <w:vAlign w:val="center"/>
            <w:tcPrChange w:id="594" w:author="Xu, Jason" w:date="2020-02-25T10:35:00Z">
              <w:tcPr>
                <w:tcW w:w="1079" w:type="dxa"/>
                <w:tcBorders>
                  <w:top w:val="single" w:sz="4" w:space="0" w:color="auto"/>
                  <w:left w:val="single" w:sz="4" w:space="0" w:color="auto"/>
                  <w:bottom w:val="single" w:sz="4" w:space="0" w:color="auto"/>
                  <w:right w:val="single" w:sz="4" w:space="0" w:color="auto"/>
                </w:tcBorders>
                <w:vAlign w:val="center"/>
              </w:tcPr>
            </w:tcPrChange>
          </w:tcPr>
          <w:p w14:paraId="2CD13672" w14:textId="77777777" w:rsidR="005A7B94" w:rsidRDefault="005A7B94" w:rsidP="003F50D8">
            <w:pPr>
              <w:jc w:val="center"/>
              <w:rPr>
                <w:ins w:id="595" w:author="Xu, Jason" w:date="2020-02-25T10:33:00Z"/>
              </w:rPr>
            </w:pPr>
            <w:ins w:id="596" w:author="Xu, Jason" w:date="2020-02-25T10:33:00Z">
              <w:r>
                <w:rPr>
                  <w:rFonts w:hint="eastAsia"/>
                </w:rPr>
                <w:t>0</w:t>
              </w:r>
            </w:ins>
          </w:p>
        </w:tc>
        <w:tc>
          <w:tcPr>
            <w:tcW w:w="1293" w:type="dxa"/>
            <w:tcBorders>
              <w:top w:val="single" w:sz="4" w:space="0" w:color="auto"/>
              <w:left w:val="single" w:sz="4" w:space="0" w:color="auto"/>
              <w:bottom w:val="single" w:sz="4" w:space="0" w:color="auto"/>
              <w:right w:val="single" w:sz="4" w:space="0" w:color="auto"/>
            </w:tcBorders>
            <w:vAlign w:val="center"/>
            <w:tcPrChange w:id="597" w:author="Xu, Jason" w:date="2020-02-25T10:35:00Z">
              <w:tcPr>
                <w:tcW w:w="1293" w:type="dxa"/>
                <w:tcBorders>
                  <w:top w:val="single" w:sz="4" w:space="0" w:color="auto"/>
                  <w:left w:val="single" w:sz="4" w:space="0" w:color="auto"/>
                  <w:bottom w:val="single" w:sz="4" w:space="0" w:color="auto"/>
                  <w:right w:val="single" w:sz="4" w:space="0" w:color="auto"/>
                </w:tcBorders>
                <w:vAlign w:val="center"/>
              </w:tcPr>
            </w:tcPrChange>
          </w:tcPr>
          <w:p w14:paraId="71227486" w14:textId="77777777" w:rsidR="005A7B94" w:rsidRDefault="005A7B94" w:rsidP="003F50D8">
            <w:pPr>
              <w:jc w:val="center"/>
              <w:rPr>
                <w:ins w:id="598" w:author="Xu, Jason" w:date="2020-02-25T10:33:00Z"/>
              </w:rPr>
            </w:pPr>
            <w:ins w:id="599" w:author="Xu, Jason" w:date="2020-02-25T10:33:00Z">
              <w:r>
                <w:rPr>
                  <w:rFonts w:hint="eastAsia"/>
                </w:rPr>
                <w:t>0</w:t>
              </w:r>
            </w:ins>
          </w:p>
        </w:tc>
        <w:tc>
          <w:tcPr>
            <w:tcW w:w="1225" w:type="dxa"/>
            <w:tcBorders>
              <w:top w:val="single" w:sz="4" w:space="0" w:color="auto"/>
              <w:left w:val="single" w:sz="4" w:space="0" w:color="auto"/>
              <w:bottom w:val="single" w:sz="4" w:space="0" w:color="auto"/>
              <w:right w:val="single" w:sz="4" w:space="0" w:color="auto"/>
            </w:tcBorders>
            <w:shd w:val="clear" w:color="auto" w:fill="92D050"/>
            <w:vAlign w:val="center"/>
            <w:tcPrChange w:id="600" w:author="Xu, Jason" w:date="2020-02-25T10:35:00Z">
              <w:tcPr>
                <w:tcW w:w="1225" w:type="dxa"/>
                <w:tcBorders>
                  <w:top w:val="single" w:sz="4" w:space="0" w:color="auto"/>
                  <w:left w:val="single" w:sz="4" w:space="0" w:color="auto"/>
                  <w:bottom w:val="single" w:sz="4" w:space="0" w:color="auto"/>
                  <w:right w:val="single" w:sz="4" w:space="0" w:color="auto"/>
                </w:tcBorders>
                <w:shd w:val="clear" w:color="auto" w:fill="92D050"/>
                <w:vAlign w:val="center"/>
              </w:tcPr>
            </w:tcPrChange>
          </w:tcPr>
          <w:p w14:paraId="51DD32F6" w14:textId="77777777" w:rsidR="005A7B94" w:rsidRDefault="005A7B94" w:rsidP="003F50D8">
            <w:pPr>
              <w:jc w:val="center"/>
              <w:rPr>
                <w:ins w:id="601" w:author="Xu, Jason" w:date="2020-02-25T10:33:00Z"/>
              </w:rPr>
            </w:pPr>
            <w:ins w:id="602" w:author="Xu, Jason" w:date="2020-02-25T10:33:00Z">
              <w:r>
                <w:rPr>
                  <w:rFonts w:hint="eastAsia"/>
                </w:rPr>
                <w:t>4</w:t>
              </w:r>
            </w:ins>
          </w:p>
        </w:tc>
        <w:tc>
          <w:tcPr>
            <w:tcW w:w="1196" w:type="dxa"/>
            <w:tcBorders>
              <w:top w:val="single" w:sz="4" w:space="0" w:color="auto"/>
              <w:left w:val="single" w:sz="4" w:space="0" w:color="auto"/>
              <w:bottom w:val="single" w:sz="4" w:space="0" w:color="auto"/>
              <w:right w:val="single" w:sz="4" w:space="0" w:color="auto"/>
            </w:tcBorders>
            <w:vAlign w:val="center"/>
            <w:tcPrChange w:id="603" w:author="Xu, Jason" w:date="2020-02-25T10:35:00Z">
              <w:tcPr>
                <w:tcW w:w="1196" w:type="dxa"/>
                <w:tcBorders>
                  <w:top w:val="single" w:sz="4" w:space="0" w:color="auto"/>
                  <w:left w:val="single" w:sz="4" w:space="0" w:color="auto"/>
                  <w:bottom w:val="single" w:sz="4" w:space="0" w:color="auto"/>
                  <w:right w:val="single" w:sz="4" w:space="0" w:color="auto"/>
                </w:tcBorders>
                <w:vAlign w:val="center"/>
              </w:tcPr>
            </w:tcPrChange>
          </w:tcPr>
          <w:p w14:paraId="2DF8F1FE" w14:textId="77777777" w:rsidR="005A7B94" w:rsidRDefault="005A7B94" w:rsidP="003F50D8">
            <w:pPr>
              <w:jc w:val="center"/>
              <w:rPr>
                <w:ins w:id="604" w:author="Xu, Jason" w:date="2020-02-25T10:33:00Z"/>
              </w:rPr>
            </w:pPr>
            <w:ins w:id="605" w:author="Xu, Jason" w:date="2020-02-25T10:33:00Z">
              <w:r>
                <w:rPr>
                  <w:rFonts w:hint="eastAsia"/>
                </w:rPr>
                <w:t>0</w:t>
              </w:r>
            </w:ins>
          </w:p>
        </w:tc>
        <w:tc>
          <w:tcPr>
            <w:tcW w:w="1164" w:type="dxa"/>
            <w:tcBorders>
              <w:top w:val="single" w:sz="4" w:space="0" w:color="auto"/>
              <w:left w:val="single" w:sz="4" w:space="0" w:color="auto"/>
              <w:bottom w:val="single" w:sz="4" w:space="0" w:color="auto"/>
              <w:right w:val="single" w:sz="4" w:space="0" w:color="auto"/>
            </w:tcBorders>
            <w:vAlign w:val="center"/>
            <w:tcPrChange w:id="606" w:author="Xu, Jason" w:date="2020-02-25T10:35:00Z">
              <w:tcPr>
                <w:tcW w:w="1164" w:type="dxa"/>
                <w:tcBorders>
                  <w:top w:val="single" w:sz="4" w:space="0" w:color="auto"/>
                  <w:left w:val="single" w:sz="4" w:space="0" w:color="auto"/>
                  <w:bottom w:val="single" w:sz="4" w:space="0" w:color="auto"/>
                  <w:right w:val="single" w:sz="4" w:space="0" w:color="auto"/>
                </w:tcBorders>
                <w:vAlign w:val="center"/>
              </w:tcPr>
            </w:tcPrChange>
          </w:tcPr>
          <w:p w14:paraId="426862F5" w14:textId="77777777" w:rsidR="005A7B94" w:rsidRDefault="005A7B94" w:rsidP="003F50D8">
            <w:pPr>
              <w:jc w:val="center"/>
              <w:rPr>
                <w:ins w:id="607" w:author="Xu, Jason" w:date="2020-02-25T10:33:00Z"/>
              </w:rPr>
            </w:pPr>
            <w:ins w:id="608" w:author="Xu, Jason" w:date="2020-02-25T10:33:00Z">
              <w:r>
                <w:rPr>
                  <w:rFonts w:hint="eastAsia"/>
                </w:rPr>
                <w:t>0</w:t>
              </w:r>
            </w:ins>
          </w:p>
        </w:tc>
        <w:tc>
          <w:tcPr>
            <w:tcW w:w="1255" w:type="dxa"/>
            <w:tcBorders>
              <w:top w:val="single" w:sz="4" w:space="0" w:color="auto"/>
              <w:left w:val="single" w:sz="4" w:space="0" w:color="auto"/>
              <w:bottom w:val="single" w:sz="4" w:space="0" w:color="auto"/>
              <w:right w:val="single" w:sz="4" w:space="0" w:color="auto"/>
            </w:tcBorders>
            <w:vAlign w:val="center"/>
            <w:tcPrChange w:id="609" w:author="Xu, Jason" w:date="2020-02-25T10:35:00Z">
              <w:tcPr>
                <w:tcW w:w="1255" w:type="dxa"/>
                <w:tcBorders>
                  <w:top w:val="single" w:sz="4" w:space="0" w:color="auto"/>
                  <w:left w:val="single" w:sz="4" w:space="0" w:color="auto"/>
                  <w:bottom w:val="single" w:sz="4" w:space="0" w:color="auto"/>
                  <w:right w:val="single" w:sz="4" w:space="0" w:color="auto"/>
                </w:tcBorders>
                <w:vAlign w:val="center"/>
              </w:tcPr>
            </w:tcPrChange>
          </w:tcPr>
          <w:p w14:paraId="39A927FF" w14:textId="77777777" w:rsidR="005A7B94" w:rsidRDefault="005A7B94" w:rsidP="003F50D8">
            <w:pPr>
              <w:jc w:val="center"/>
              <w:rPr>
                <w:ins w:id="610" w:author="Xu, Jason" w:date="2020-02-25T10:33:00Z"/>
              </w:rPr>
            </w:pPr>
            <w:ins w:id="611" w:author="Xu, Jason" w:date="2020-02-25T10:33:00Z">
              <w:r>
                <w:rPr>
                  <w:rFonts w:hint="eastAsia"/>
                </w:rPr>
                <w:t>3</w:t>
              </w:r>
            </w:ins>
          </w:p>
        </w:tc>
        <w:tc>
          <w:tcPr>
            <w:tcW w:w="863" w:type="dxa"/>
            <w:tcBorders>
              <w:top w:val="single" w:sz="4" w:space="0" w:color="auto"/>
              <w:left w:val="single" w:sz="4" w:space="0" w:color="auto"/>
              <w:bottom w:val="single" w:sz="4" w:space="0" w:color="auto"/>
              <w:right w:val="single" w:sz="4" w:space="0" w:color="auto"/>
            </w:tcBorders>
            <w:vAlign w:val="center"/>
            <w:tcPrChange w:id="612" w:author="Xu, Jason" w:date="2020-02-25T10:35:00Z">
              <w:tcPr>
                <w:tcW w:w="863" w:type="dxa"/>
                <w:tcBorders>
                  <w:top w:val="single" w:sz="4" w:space="0" w:color="auto"/>
                  <w:left w:val="single" w:sz="4" w:space="0" w:color="auto"/>
                  <w:bottom w:val="single" w:sz="4" w:space="0" w:color="auto"/>
                  <w:right w:val="single" w:sz="4" w:space="0" w:color="auto"/>
                </w:tcBorders>
                <w:vAlign w:val="center"/>
              </w:tcPr>
            </w:tcPrChange>
          </w:tcPr>
          <w:p w14:paraId="2970370F" w14:textId="77777777" w:rsidR="005A7B94" w:rsidRDefault="005A7B94" w:rsidP="003F50D8">
            <w:pPr>
              <w:jc w:val="center"/>
              <w:rPr>
                <w:ins w:id="613" w:author="Xu, Jason" w:date="2020-02-25T10:33:00Z"/>
              </w:rPr>
            </w:pPr>
            <w:ins w:id="614" w:author="Xu, Jason" w:date="2020-02-25T10:33:00Z">
              <w:r>
                <w:rPr>
                  <w:rFonts w:hint="eastAsia"/>
                </w:rPr>
                <w:t>7</w:t>
              </w:r>
            </w:ins>
          </w:p>
        </w:tc>
      </w:tr>
      <w:tr w:rsidR="005A7B94" w14:paraId="5D295C43" w14:textId="77777777" w:rsidTr="005A7B94">
        <w:trPr>
          <w:gridAfter w:val="1"/>
          <w:wAfter w:w="942" w:type="dxa"/>
          <w:ins w:id="615" w:author="Xu, Jason" w:date="2020-02-25T10:33:00Z"/>
          <w:trPrChange w:id="616" w:author="Xu, Jason" w:date="2020-02-25T10:35:00Z">
            <w:trPr>
              <w:gridAfter w:val="1"/>
              <w:wAfter w:w="942" w:type="dxa"/>
              <w:jc w:val="center"/>
            </w:trPr>
          </w:trPrChange>
        </w:trPr>
        <w:tc>
          <w:tcPr>
            <w:tcW w:w="536" w:type="dxa"/>
            <w:vMerge/>
            <w:tcBorders>
              <w:right w:val="single" w:sz="4" w:space="0" w:color="auto"/>
            </w:tcBorders>
            <w:tcPrChange w:id="617" w:author="Xu, Jason" w:date="2020-02-25T10:35:00Z">
              <w:tcPr>
                <w:tcW w:w="536" w:type="dxa"/>
                <w:vMerge/>
                <w:tcBorders>
                  <w:right w:val="single" w:sz="4" w:space="0" w:color="auto"/>
                </w:tcBorders>
              </w:tcPr>
            </w:tcPrChange>
          </w:tcPr>
          <w:p w14:paraId="12A7EA1E" w14:textId="77777777" w:rsidR="005A7B94" w:rsidRDefault="005A7B94" w:rsidP="003F50D8">
            <w:pPr>
              <w:jc w:val="center"/>
              <w:rPr>
                <w:ins w:id="618" w:author="Xu, Jason" w:date="2020-02-25T10:33:00Z"/>
              </w:rPr>
            </w:pPr>
          </w:p>
        </w:tc>
        <w:tc>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619" w:author="Xu, Jason" w:date="2020-02-25T10:35:00Z">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4ECD3905" w14:textId="77777777" w:rsidR="005A7B94" w:rsidRPr="0011196D" w:rsidRDefault="005A7B94" w:rsidP="003F50D8">
            <w:pPr>
              <w:jc w:val="center"/>
              <w:rPr>
                <w:ins w:id="620" w:author="Xu, Jason" w:date="2020-02-25T10:33:00Z"/>
                <w:b/>
                <w:bCs/>
              </w:rPr>
            </w:pPr>
            <w:ins w:id="621" w:author="Xu, Jason" w:date="2020-02-25T10:33:00Z">
              <w:r w:rsidRPr="0011196D">
                <w:rPr>
                  <w:rFonts w:hint="eastAsia"/>
                  <w:b/>
                  <w:bCs/>
                </w:rPr>
                <w:t>P</w:t>
              </w:r>
              <w:r w:rsidRPr="0011196D">
                <w:rPr>
                  <w:b/>
                  <w:bCs/>
                </w:rPr>
                <w:t>anjin-Yanfeng</w:t>
              </w:r>
            </w:ins>
          </w:p>
        </w:tc>
        <w:tc>
          <w:tcPr>
            <w:tcW w:w="1079" w:type="dxa"/>
            <w:tcBorders>
              <w:top w:val="single" w:sz="4" w:space="0" w:color="auto"/>
              <w:left w:val="single" w:sz="4" w:space="0" w:color="auto"/>
              <w:bottom w:val="single" w:sz="4" w:space="0" w:color="auto"/>
              <w:right w:val="single" w:sz="4" w:space="0" w:color="auto"/>
            </w:tcBorders>
            <w:vAlign w:val="center"/>
            <w:tcPrChange w:id="622" w:author="Xu, Jason" w:date="2020-02-25T10:35:00Z">
              <w:tcPr>
                <w:tcW w:w="1079" w:type="dxa"/>
                <w:tcBorders>
                  <w:top w:val="single" w:sz="4" w:space="0" w:color="auto"/>
                  <w:left w:val="single" w:sz="4" w:space="0" w:color="auto"/>
                  <w:bottom w:val="single" w:sz="4" w:space="0" w:color="auto"/>
                  <w:right w:val="single" w:sz="4" w:space="0" w:color="auto"/>
                </w:tcBorders>
                <w:vAlign w:val="center"/>
              </w:tcPr>
            </w:tcPrChange>
          </w:tcPr>
          <w:p w14:paraId="32115088" w14:textId="77777777" w:rsidR="005A7B94" w:rsidRDefault="005A7B94" w:rsidP="003F50D8">
            <w:pPr>
              <w:jc w:val="center"/>
              <w:rPr>
                <w:ins w:id="623" w:author="Xu, Jason" w:date="2020-02-25T10:33:00Z"/>
              </w:rPr>
            </w:pPr>
            <w:ins w:id="624" w:author="Xu, Jason" w:date="2020-02-25T10:33:00Z">
              <w:r>
                <w:rPr>
                  <w:rFonts w:hint="eastAsia"/>
                </w:rPr>
                <w:t>0</w:t>
              </w:r>
            </w:ins>
          </w:p>
        </w:tc>
        <w:tc>
          <w:tcPr>
            <w:tcW w:w="1293" w:type="dxa"/>
            <w:tcBorders>
              <w:top w:val="single" w:sz="4" w:space="0" w:color="auto"/>
              <w:left w:val="single" w:sz="4" w:space="0" w:color="auto"/>
              <w:bottom w:val="single" w:sz="4" w:space="0" w:color="auto"/>
              <w:right w:val="single" w:sz="4" w:space="0" w:color="auto"/>
            </w:tcBorders>
            <w:vAlign w:val="center"/>
            <w:tcPrChange w:id="625" w:author="Xu, Jason" w:date="2020-02-25T10:35:00Z">
              <w:tcPr>
                <w:tcW w:w="1293" w:type="dxa"/>
                <w:tcBorders>
                  <w:top w:val="single" w:sz="4" w:space="0" w:color="auto"/>
                  <w:left w:val="single" w:sz="4" w:space="0" w:color="auto"/>
                  <w:bottom w:val="single" w:sz="4" w:space="0" w:color="auto"/>
                  <w:right w:val="single" w:sz="4" w:space="0" w:color="auto"/>
                </w:tcBorders>
                <w:vAlign w:val="center"/>
              </w:tcPr>
            </w:tcPrChange>
          </w:tcPr>
          <w:p w14:paraId="5D4B3178" w14:textId="77777777" w:rsidR="005A7B94" w:rsidRDefault="005A7B94" w:rsidP="003F50D8">
            <w:pPr>
              <w:jc w:val="center"/>
              <w:rPr>
                <w:ins w:id="626" w:author="Xu, Jason" w:date="2020-02-25T10:33:00Z"/>
              </w:rPr>
            </w:pPr>
            <w:ins w:id="627" w:author="Xu, Jason" w:date="2020-02-25T10:33:00Z">
              <w:r>
                <w:rPr>
                  <w:rFonts w:hint="eastAsia"/>
                </w:rPr>
                <w:t>0</w:t>
              </w:r>
            </w:ins>
          </w:p>
        </w:tc>
        <w:tc>
          <w:tcPr>
            <w:tcW w:w="1225" w:type="dxa"/>
            <w:tcBorders>
              <w:top w:val="single" w:sz="4" w:space="0" w:color="auto"/>
              <w:left w:val="single" w:sz="4" w:space="0" w:color="auto"/>
              <w:bottom w:val="single" w:sz="4" w:space="0" w:color="auto"/>
              <w:right w:val="single" w:sz="4" w:space="0" w:color="auto"/>
            </w:tcBorders>
            <w:vAlign w:val="center"/>
            <w:tcPrChange w:id="628" w:author="Xu, Jason" w:date="2020-02-25T10:35:00Z">
              <w:tcPr>
                <w:tcW w:w="1225" w:type="dxa"/>
                <w:tcBorders>
                  <w:top w:val="single" w:sz="4" w:space="0" w:color="auto"/>
                  <w:left w:val="single" w:sz="4" w:space="0" w:color="auto"/>
                  <w:bottom w:val="single" w:sz="4" w:space="0" w:color="auto"/>
                  <w:right w:val="single" w:sz="4" w:space="0" w:color="auto"/>
                </w:tcBorders>
                <w:vAlign w:val="center"/>
              </w:tcPr>
            </w:tcPrChange>
          </w:tcPr>
          <w:p w14:paraId="28B5AE0C" w14:textId="77777777" w:rsidR="005A7B94" w:rsidRDefault="005A7B94" w:rsidP="003F50D8">
            <w:pPr>
              <w:jc w:val="center"/>
              <w:rPr>
                <w:ins w:id="629" w:author="Xu, Jason" w:date="2020-02-25T10:33:00Z"/>
              </w:rPr>
            </w:pPr>
            <w:ins w:id="630" w:author="Xu, Jason" w:date="2020-02-25T10:33:00Z">
              <w:r>
                <w:rPr>
                  <w:rFonts w:hint="eastAsia"/>
                </w:rPr>
                <w:t>0</w:t>
              </w:r>
            </w:ins>
          </w:p>
        </w:tc>
        <w:tc>
          <w:tcPr>
            <w:tcW w:w="1196" w:type="dxa"/>
            <w:tcBorders>
              <w:top w:val="single" w:sz="4" w:space="0" w:color="auto"/>
              <w:left w:val="single" w:sz="4" w:space="0" w:color="auto"/>
              <w:bottom w:val="single" w:sz="4" w:space="0" w:color="auto"/>
              <w:right w:val="single" w:sz="4" w:space="0" w:color="auto"/>
            </w:tcBorders>
            <w:shd w:val="clear" w:color="auto" w:fill="92D050"/>
            <w:vAlign w:val="center"/>
            <w:tcPrChange w:id="631" w:author="Xu, Jason" w:date="2020-02-25T10:35:00Z">
              <w:tcPr>
                <w:tcW w:w="1196" w:type="dxa"/>
                <w:tcBorders>
                  <w:top w:val="single" w:sz="4" w:space="0" w:color="auto"/>
                  <w:left w:val="single" w:sz="4" w:space="0" w:color="auto"/>
                  <w:bottom w:val="single" w:sz="4" w:space="0" w:color="auto"/>
                  <w:right w:val="single" w:sz="4" w:space="0" w:color="auto"/>
                </w:tcBorders>
                <w:shd w:val="clear" w:color="auto" w:fill="92D050"/>
                <w:vAlign w:val="center"/>
              </w:tcPr>
            </w:tcPrChange>
          </w:tcPr>
          <w:p w14:paraId="5CE2D9F3" w14:textId="77777777" w:rsidR="005A7B94" w:rsidRDefault="005A7B94" w:rsidP="003F50D8">
            <w:pPr>
              <w:jc w:val="center"/>
              <w:rPr>
                <w:ins w:id="632" w:author="Xu, Jason" w:date="2020-02-25T10:33:00Z"/>
              </w:rPr>
            </w:pPr>
            <w:ins w:id="633" w:author="Xu, Jason" w:date="2020-02-25T10:33:00Z">
              <w:r>
                <w:rPr>
                  <w:rFonts w:hint="eastAsia"/>
                </w:rPr>
                <w:t>7</w:t>
              </w:r>
            </w:ins>
          </w:p>
        </w:tc>
        <w:tc>
          <w:tcPr>
            <w:tcW w:w="1164" w:type="dxa"/>
            <w:tcBorders>
              <w:top w:val="single" w:sz="4" w:space="0" w:color="auto"/>
              <w:left w:val="single" w:sz="4" w:space="0" w:color="auto"/>
              <w:bottom w:val="single" w:sz="4" w:space="0" w:color="auto"/>
              <w:right w:val="single" w:sz="4" w:space="0" w:color="auto"/>
            </w:tcBorders>
            <w:vAlign w:val="center"/>
            <w:tcPrChange w:id="634" w:author="Xu, Jason" w:date="2020-02-25T10:35:00Z">
              <w:tcPr>
                <w:tcW w:w="1164" w:type="dxa"/>
                <w:tcBorders>
                  <w:top w:val="single" w:sz="4" w:space="0" w:color="auto"/>
                  <w:left w:val="single" w:sz="4" w:space="0" w:color="auto"/>
                  <w:bottom w:val="single" w:sz="4" w:space="0" w:color="auto"/>
                  <w:right w:val="single" w:sz="4" w:space="0" w:color="auto"/>
                </w:tcBorders>
                <w:vAlign w:val="center"/>
              </w:tcPr>
            </w:tcPrChange>
          </w:tcPr>
          <w:p w14:paraId="05D02615" w14:textId="77777777" w:rsidR="005A7B94" w:rsidRDefault="005A7B94" w:rsidP="003F50D8">
            <w:pPr>
              <w:jc w:val="center"/>
              <w:rPr>
                <w:ins w:id="635" w:author="Xu, Jason" w:date="2020-02-25T10:33:00Z"/>
              </w:rPr>
            </w:pPr>
            <w:ins w:id="636" w:author="Xu, Jason" w:date="2020-02-25T10:33:00Z">
              <w:r>
                <w:rPr>
                  <w:rFonts w:hint="eastAsia"/>
                </w:rPr>
                <w:t>0</w:t>
              </w:r>
            </w:ins>
          </w:p>
        </w:tc>
        <w:tc>
          <w:tcPr>
            <w:tcW w:w="1255" w:type="dxa"/>
            <w:tcBorders>
              <w:top w:val="single" w:sz="4" w:space="0" w:color="auto"/>
              <w:left w:val="single" w:sz="4" w:space="0" w:color="auto"/>
              <w:bottom w:val="single" w:sz="4" w:space="0" w:color="auto"/>
              <w:right w:val="single" w:sz="4" w:space="0" w:color="auto"/>
            </w:tcBorders>
            <w:vAlign w:val="center"/>
            <w:tcPrChange w:id="637" w:author="Xu, Jason" w:date="2020-02-25T10:35:00Z">
              <w:tcPr>
                <w:tcW w:w="1255" w:type="dxa"/>
                <w:tcBorders>
                  <w:top w:val="single" w:sz="4" w:space="0" w:color="auto"/>
                  <w:left w:val="single" w:sz="4" w:space="0" w:color="auto"/>
                  <w:bottom w:val="single" w:sz="4" w:space="0" w:color="auto"/>
                  <w:right w:val="single" w:sz="4" w:space="0" w:color="auto"/>
                </w:tcBorders>
                <w:vAlign w:val="center"/>
              </w:tcPr>
            </w:tcPrChange>
          </w:tcPr>
          <w:p w14:paraId="1D51AF33" w14:textId="77777777" w:rsidR="005A7B94" w:rsidRDefault="005A7B94" w:rsidP="003F50D8">
            <w:pPr>
              <w:jc w:val="center"/>
              <w:rPr>
                <w:ins w:id="638" w:author="Xu, Jason" w:date="2020-02-25T10:33:00Z"/>
              </w:rPr>
            </w:pPr>
            <w:ins w:id="639" w:author="Xu, Jason" w:date="2020-02-25T10:33:00Z">
              <w:r>
                <w:rPr>
                  <w:rFonts w:hint="eastAsia"/>
                </w:rPr>
                <w:t>0</w:t>
              </w:r>
            </w:ins>
          </w:p>
        </w:tc>
        <w:tc>
          <w:tcPr>
            <w:tcW w:w="863" w:type="dxa"/>
            <w:tcBorders>
              <w:top w:val="single" w:sz="4" w:space="0" w:color="auto"/>
              <w:left w:val="single" w:sz="4" w:space="0" w:color="auto"/>
              <w:bottom w:val="single" w:sz="4" w:space="0" w:color="auto"/>
              <w:right w:val="single" w:sz="4" w:space="0" w:color="auto"/>
            </w:tcBorders>
            <w:vAlign w:val="center"/>
            <w:tcPrChange w:id="640" w:author="Xu, Jason" w:date="2020-02-25T10:35:00Z">
              <w:tcPr>
                <w:tcW w:w="863" w:type="dxa"/>
                <w:tcBorders>
                  <w:top w:val="single" w:sz="4" w:space="0" w:color="auto"/>
                  <w:left w:val="single" w:sz="4" w:space="0" w:color="auto"/>
                  <w:bottom w:val="single" w:sz="4" w:space="0" w:color="auto"/>
                  <w:right w:val="single" w:sz="4" w:space="0" w:color="auto"/>
                </w:tcBorders>
                <w:vAlign w:val="center"/>
              </w:tcPr>
            </w:tcPrChange>
          </w:tcPr>
          <w:p w14:paraId="61BAFA83" w14:textId="77777777" w:rsidR="005A7B94" w:rsidRDefault="005A7B94" w:rsidP="003F50D8">
            <w:pPr>
              <w:jc w:val="center"/>
              <w:rPr>
                <w:ins w:id="641" w:author="Xu, Jason" w:date="2020-02-25T10:33:00Z"/>
              </w:rPr>
            </w:pPr>
            <w:ins w:id="642" w:author="Xu, Jason" w:date="2020-02-25T10:33:00Z">
              <w:r>
                <w:rPr>
                  <w:rFonts w:hint="eastAsia"/>
                </w:rPr>
                <w:t>7</w:t>
              </w:r>
            </w:ins>
          </w:p>
        </w:tc>
      </w:tr>
      <w:tr w:rsidR="005A7B94" w14:paraId="7C809126" w14:textId="77777777" w:rsidTr="005A7B94">
        <w:trPr>
          <w:gridAfter w:val="1"/>
          <w:wAfter w:w="942" w:type="dxa"/>
          <w:ins w:id="643" w:author="Xu, Jason" w:date="2020-02-25T10:33:00Z"/>
          <w:trPrChange w:id="644" w:author="Xu, Jason" w:date="2020-02-25T10:35:00Z">
            <w:trPr>
              <w:gridAfter w:val="1"/>
              <w:wAfter w:w="942" w:type="dxa"/>
              <w:jc w:val="center"/>
            </w:trPr>
          </w:trPrChange>
        </w:trPr>
        <w:tc>
          <w:tcPr>
            <w:tcW w:w="536" w:type="dxa"/>
            <w:vMerge/>
            <w:tcBorders>
              <w:right w:val="single" w:sz="4" w:space="0" w:color="auto"/>
            </w:tcBorders>
            <w:tcPrChange w:id="645" w:author="Xu, Jason" w:date="2020-02-25T10:35:00Z">
              <w:tcPr>
                <w:tcW w:w="536" w:type="dxa"/>
                <w:vMerge/>
                <w:tcBorders>
                  <w:right w:val="single" w:sz="4" w:space="0" w:color="auto"/>
                </w:tcBorders>
              </w:tcPr>
            </w:tcPrChange>
          </w:tcPr>
          <w:p w14:paraId="16C56D07" w14:textId="77777777" w:rsidR="005A7B94" w:rsidRDefault="005A7B94" w:rsidP="003F50D8">
            <w:pPr>
              <w:jc w:val="center"/>
              <w:rPr>
                <w:ins w:id="646" w:author="Xu, Jason" w:date="2020-02-25T10:33:00Z"/>
              </w:rPr>
            </w:pPr>
          </w:p>
        </w:tc>
        <w:tc>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647" w:author="Xu, Jason" w:date="2020-02-25T10:35:00Z">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2EF47498" w14:textId="77777777" w:rsidR="005A7B94" w:rsidRPr="0011196D" w:rsidRDefault="005A7B94" w:rsidP="003F50D8">
            <w:pPr>
              <w:jc w:val="center"/>
              <w:rPr>
                <w:ins w:id="648" w:author="Xu, Jason" w:date="2020-02-25T10:33:00Z"/>
                <w:b/>
                <w:bCs/>
              </w:rPr>
            </w:pPr>
            <w:ins w:id="649" w:author="Xu, Jason" w:date="2020-02-25T10:33:00Z">
              <w:r w:rsidRPr="0011196D">
                <w:rPr>
                  <w:rFonts w:hint="eastAsia"/>
                  <w:b/>
                  <w:bCs/>
                </w:rPr>
                <w:t>S</w:t>
              </w:r>
              <w:r w:rsidRPr="0011196D">
                <w:rPr>
                  <w:b/>
                  <w:bCs/>
                </w:rPr>
                <w:t>heyang</w:t>
              </w:r>
            </w:ins>
          </w:p>
        </w:tc>
        <w:tc>
          <w:tcPr>
            <w:tcW w:w="1079" w:type="dxa"/>
            <w:tcBorders>
              <w:top w:val="single" w:sz="4" w:space="0" w:color="auto"/>
              <w:left w:val="single" w:sz="4" w:space="0" w:color="auto"/>
              <w:bottom w:val="single" w:sz="4" w:space="0" w:color="auto"/>
              <w:right w:val="single" w:sz="4" w:space="0" w:color="auto"/>
            </w:tcBorders>
            <w:vAlign w:val="center"/>
            <w:tcPrChange w:id="650" w:author="Xu, Jason" w:date="2020-02-25T10:35:00Z">
              <w:tcPr>
                <w:tcW w:w="1079" w:type="dxa"/>
                <w:tcBorders>
                  <w:top w:val="single" w:sz="4" w:space="0" w:color="auto"/>
                  <w:left w:val="single" w:sz="4" w:space="0" w:color="auto"/>
                  <w:bottom w:val="single" w:sz="4" w:space="0" w:color="auto"/>
                  <w:right w:val="single" w:sz="4" w:space="0" w:color="auto"/>
                </w:tcBorders>
                <w:vAlign w:val="center"/>
              </w:tcPr>
            </w:tcPrChange>
          </w:tcPr>
          <w:p w14:paraId="7329B6E5" w14:textId="77777777" w:rsidR="005A7B94" w:rsidRDefault="005A7B94" w:rsidP="003F50D8">
            <w:pPr>
              <w:jc w:val="center"/>
              <w:rPr>
                <w:ins w:id="651" w:author="Xu, Jason" w:date="2020-02-25T10:33:00Z"/>
              </w:rPr>
            </w:pPr>
            <w:ins w:id="652" w:author="Xu, Jason" w:date="2020-02-25T10:33:00Z">
              <w:r>
                <w:rPr>
                  <w:rFonts w:hint="eastAsia"/>
                </w:rPr>
                <w:t>0</w:t>
              </w:r>
            </w:ins>
          </w:p>
        </w:tc>
        <w:tc>
          <w:tcPr>
            <w:tcW w:w="1293" w:type="dxa"/>
            <w:tcBorders>
              <w:top w:val="single" w:sz="4" w:space="0" w:color="auto"/>
              <w:left w:val="single" w:sz="4" w:space="0" w:color="auto"/>
              <w:bottom w:val="single" w:sz="4" w:space="0" w:color="auto"/>
              <w:right w:val="single" w:sz="4" w:space="0" w:color="auto"/>
            </w:tcBorders>
            <w:vAlign w:val="center"/>
            <w:tcPrChange w:id="653" w:author="Xu, Jason" w:date="2020-02-25T10:35:00Z">
              <w:tcPr>
                <w:tcW w:w="1293" w:type="dxa"/>
                <w:tcBorders>
                  <w:top w:val="single" w:sz="4" w:space="0" w:color="auto"/>
                  <w:left w:val="single" w:sz="4" w:space="0" w:color="auto"/>
                  <w:bottom w:val="single" w:sz="4" w:space="0" w:color="auto"/>
                  <w:right w:val="single" w:sz="4" w:space="0" w:color="auto"/>
                </w:tcBorders>
                <w:vAlign w:val="center"/>
              </w:tcPr>
            </w:tcPrChange>
          </w:tcPr>
          <w:p w14:paraId="225A5A91" w14:textId="77777777" w:rsidR="005A7B94" w:rsidRDefault="005A7B94" w:rsidP="003F50D8">
            <w:pPr>
              <w:jc w:val="center"/>
              <w:rPr>
                <w:ins w:id="654" w:author="Xu, Jason" w:date="2020-02-25T10:33:00Z"/>
              </w:rPr>
            </w:pPr>
            <w:ins w:id="655" w:author="Xu, Jason" w:date="2020-02-25T10:33:00Z">
              <w:r>
                <w:rPr>
                  <w:rFonts w:hint="eastAsia"/>
                </w:rPr>
                <w:t>0</w:t>
              </w:r>
            </w:ins>
          </w:p>
        </w:tc>
        <w:tc>
          <w:tcPr>
            <w:tcW w:w="1225" w:type="dxa"/>
            <w:tcBorders>
              <w:top w:val="single" w:sz="4" w:space="0" w:color="auto"/>
              <w:left w:val="single" w:sz="4" w:space="0" w:color="auto"/>
              <w:bottom w:val="single" w:sz="4" w:space="0" w:color="auto"/>
              <w:right w:val="single" w:sz="4" w:space="0" w:color="auto"/>
            </w:tcBorders>
            <w:vAlign w:val="center"/>
            <w:tcPrChange w:id="656" w:author="Xu, Jason" w:date="2020-02-25T10:35:00Z">
              <w:tcPr>
                <w:tcW w:w="1225" w:type="dxa"/>
                <w:tcBorders>
                  <w:top w:val="single" w:sz="4" w:space="0" w:color="auto"/>
                  <w:left w:val="single" w:sz="4" w:space="0" w:color="auto"/>
                  <w:bottom w:val="single" w:sz="4" w:space="0" w:color="auto"/>
                  <w:right w:val="single" w:sz="4" w:space="0" w:color="auto"/>
                </w:tcBorders>
                <w:vAlign w:val="center"/>
              </w:tcPr>
            </w:tcPrChange>
          </w:tcPr>
          <w:p w14:paraId="7F512B63" w14:textId="77777777" w:rsidR="005A7B94" w:rsidRDefault="005A7B94" w:rsidP="003F50D8">
            <w:pPr>
              <w:jc w:val="center"/>
              <w:rPr>
                <w:ins w:id="657" w:author="Xu, Jason" w:date="2020-02-25T10:33:00Z"/>
              </w:rPr>
            </w:pPr>
            <w:ins w:id="658" w:author="Xu, Jason" w:date="2020-02-25T10:33:00Z">
              <w:r>
                <w:rPr>
                  <w:rFonts w:hint="eastAsia"/>
                </w:rPr>
                <w:t>0</w:t>
              </w:r>
            </w:ins>
          </w:p>
        </w:tc>
        <w:tc>
          <w:tcPr>
            <w:tcW w:w="1196" w:type="dxa"/>
            <w:tcBorders>
              <w:top w:val="single" w:sz="4" w:space="0" w:color="auto"/>
              <w:left w:val="single" w:sz="4" w:space="0" w:color="auto"/>
              <w:bottom w:val="single" w:sz="4" w:space="0" w:color="auto"/>
              <w:right w:val="single" w:sz="4" w:space="0" w:color="auto"/>
            </w:tcBorders>
            <w:vAlign w:val="center"/>
            <w:tcPrChange w:id="659" w:author="Xu, Jason" w:date="2020-02-25T10:35:00Z">
              <w:tcPr>
                <w:tcW w:w="1196" w:type="dxa"/>
                <w:tcBorders>
                  <w:top w:val="single" w:sz="4" w:space="0" w:color="auto"/>
                  <w:left w:val="single" w:sz="4" w:space="0" w:color="auto"/>
                  <w:bottom w:val="single" w:sz="4" w:space="0" w:color="auto"/>
                  <w:right w:val="single" w:sz="4" w:space="0" w:color="auto"/>
                </w:tcBorders>
                <w:vAlign w:val="center"/>
              </w:tcPr>
            </w:tcPrChange>
          </w:tcPr>
          <w:p w14:paraId="67FA7670" w14:textId="77777777" w:rsidR="005A7B94" w:rsidRDefault="005A7B94" w:rsidP="003F50D8">
            <w:pPr>
              <w:jc w:val="center"/>
              <w:rPr>
                <w:ins w:id="660" w:author="Xu, Jason" w:date="2020-02-25T10:33:00Z"/>
              </w:rPr>
            </w:pPr>
            <w:ins w:id="661" w:author="Xu, Jason" w:date="2020-02-25T10:33:00Z">
              <w:r>
                <w:rPr>
                  <w:rFonts w:hint="eastAsia"/>
                </w:rPr>
                <w:t>0</w:t>
              </w:r>
            </w:ins>
          </w:p>
        </w:tc>
        <w:tc>
          <w:tcPr>
            <w:tcW w:w="1164" w:type="dxa"/>
            <w:tcBorders>
              <w:top w:val="single" w:sz="4" w:space="0" w:color="auto"/>
              <w:left w:val="single" w:sz="4" w:space="0" w:color="auto"/>
              <w:bottom w:val="single" w:sz="4" w:space="0" w:color="auto"/>
              <w:right w:val="single" w:sz="4" w:space="0" w:color="auto"/>
            </w:tcBorders>
            <w:shd w:val="clear" w:color="auto" w:fill="92D050"/>
            <w:vAlign w:val="center"/>
            <w:tcPrChange w:id="662" w:author="Xu, Jason" w:date="2020-02-25T10:35:00Z">
              <w:tcPr>
                <w:tcW w:w="1164" w:type="dxa"/>
                <w:tcBorders>
                  <w:top w:val="single" w:sz="4" w:space="0" w:color="auto"/>
                  <w:left w:val="single" w:sz="4" w:space="0" w:color="auto"/>
                  <w:bottom w:val="single" w:sz="4" w:space="0" w:color="auto"/>
                  <w:right w:val="single" w:sz="4" w:space="0" w:color="auto"/>
                </w:tcBorders>
                <w:shd w:val="clear" w:color="auto" w:fill="92D050"/>
                <w:vAlign w:val="center"/>
              </w:tcPr>
            </w:tcPrChange>
          </w:tcPr>
          <w:p w14:paraId="0E9EA219" w14:textId="77777777" w:rsidR="005A7B94" w:rsidRDefault="005A7B94" w:rsidP="003F50D8">
            <w:pPr>
              <w:jc w:val="center"/>
              <w:rPr>
                <w:ins w:id="663" w:author="Xu, Jason" w:date="2020-02-25T10:33:00Z"/>
              </w:rPr>
            </w:pPr>
            <w:ins w:id="664" w:author="Xu, Jason" w:date="2020-02-25T10:33:00Z">
              <w:r>
                <w:rPr>
                  <w:rFonts w:hint="eastAsia"/>
                </w:rPr>
                <w:t>4</w:t>
              </w:r>
            </w:ins>
          </w:p>
        </w:tc>
        <w:tc>
          <w:tcPr>
            <w:tcW w:w="1255" w:type="dxa"/>
            <w:tcBorders>
              <w:top w:val="single" w:sz="4" w:space="0" w:color="auto"/>
              <w:left w:val="single" w:sz="4" w:space="0" w:color="auto"/>
              <w:bottom w:val="single" w:sz="4" w:space="0" w:color="auto"/>
              <w:right w:val="single" w:sz="4" w:space="0" w:color="auto"/>
            </w:tcBorders>
            <w:vAlign w:val="center"/>
            <w:tcPrChange w:id="665" w:author="Xu, Jason" w:date="2020-02-25T10:35:00Z">
              <w:tcPr>
                <w:tcW w:w="1255" w:type="dxa"/>
                <w:tcBorders>
                  <w:top w:val="single" w:sz="4" w:space="0" w:color="auto"/>
                  <w:left w:val="single" w:sz="4" w:space="0" w:color="auto"/>
                  <w:bottom w:val="single" w:sz="4" w:space="0" w:color="auto"/>
                  <w:right w:val="single" w:sz="4" w:space="0" w:color="auto"/>
                </w:tcBorders>
                <w:vAlign w:val="center"/>
              </w:tcPr>
            </w:tcPrChange>
          </w:tcPr>
          <w:p w14:paraId="76BD52C6" w14:textId="77777777" w:rsidR="005A7B94" w:rsidRDefault="005A7B94" w:rsidP="003F50D8">
            <w:pPr>
              <w:jc w:val="center"/>
              <w:rPr>
                <w:ins w:id="666" w:author="Xu, Jason" w:date="2020-02-25T10:33:00Z"/>
              </w:rPr>
            </w:pPr>
            <w:ins w:id="667" w:author="Xu, Jason" w:date="2020-02-25T10:33:00Z">
              <w:r>
                <w:rPr>
                  <w:rFonts w:hint="eastAsia"/>
                </w:rPr>
                <w:t>0</w:t>
              </w:r>
            </w:ins>
          </w:p>
        </w:tc>
        <w:tc>
          <w:tcPr>
            <w:tcW w:w="863" w:type="dxa"/>
            <w:tcBorders>
              <w:top w:val="single" w:sz="4" w:space="0" w:color="auto"/>
              <w:left w:val="single" w:sz="4" w:space="0" w:color="auto"/>
              <w:bottom w:val="single" w:sz="4" w:space="0" w:color="auto"/>
              <w:right w:val="single" w:sz="4" w:space="0" w:color="auto"/>
            </w:tcBorders>
            <w:vAlign w:val="center"/>
            <w:tcPrChange w:id="668" w:author="Xu, Jason" w:date="2020-02-25T10:35:00Z">
              <w:tcPr>
                <w:tcW w:w="863" w:type="dxa"/>
                <w:tcBorders>
                  <w:top w:val="single" w:sz="4" w:space="0" w:color="auto"/>
                  <w:left w:val="single" w:sz="4" w:space="0" w:color="auto"/>
                  <w:bottom w:val="single" w:sz="4" w:space="0" w:color="auto"/>
                  <w:right w:val="single" w:sz="4" w:space="0" w:color="auto"/>
                </w:tcBorders>
                <w:vAlign w:val="center"/>
              </w:tcPr>
            </w:tcPrChange>
          </w:tcPr>
          <w:p w14:paraId="581D70E3" w14:textId="77777777" w:rsidR="005A7B94" w:rsidRDefault="005A7B94" w:rsidP="003F50D8">
            <w:pPr>
              <w:jc w:val="center"/>
              <w:rPr>
                <w:ins w:id="669" w:author="Xu, Jason" w:date="2020-02-25T10:33:00Z"/>
              </w:rPr>
            </w:pPr>
            <w:ins w:id="670" w:author="Xu, Jason" w:date="2020-02-25T10:33:00Z">
              <w:r>
                <w:rPr>
                  <w:rFonts w:hint="eastAsia"/>
                </w:rPr>
                <w:t>4</w:t>
              </w:r>
            </w:ins>
          </w:p>
        </w:tc>
      </w:tr>
      <w:tr w:rsidR="005A7B94" w14:paraId="517095FC" w14:textId="77777777" w:rsidTr="00280BB8">
        <w:trPr>
          <w:gridAfter w:val="1"/>
          <w:wAfter w:w="942" w:type="dxa"/>
          <w:ins w:id="671" w:author="Xu, Jason" w:date="2020-02-25T10:33:00Z"/>
          <w:trPrChange w:id="672" w:author="Xu, Jason" w:date="2020-02-25T10:42:00Z">
            <w:trPr>
              <w:gridAfter w:val="1"/>
              <w:wAfter w:w="942" w:type="dxa"/>
              <w:jc w:val="center"/>
            </w:trPr>
          </w:trPrChange>
        </w:trPr>
        <w:tc>
          <w:tcPr>
            <w:tcW w:w="536" w:type="dxa"/>
            <w:vMerge/>
            <w:tcBorders>
              <w:right w:val="single" w:sz="4" w:space="0" w:color="auto"/>
            </w:tcBorders>
            <w:tcPrChange w:id="673" w:author="Xu, Jason" w:date="2020-02-25T10:42:00Z">
              <w:tcPr>
                <w:tcW w:w="536" w:type="dxa"/>
                <w:vMerge/>
                <w:tcBorders>
                  <w:right w:val="single" w:sz="4" w:space="0" w:color="auto"/>
                </w:tcBorders>
              </w:tcPr>
            </w:tcPrChange>
          </w:tcPr>
          <w:p w14:paraId="6B4D5317" w14:textId="77777777" w:rsidR="005A7B94" w:rsidRDefault="005A7B94" w:rsidP="003F50D8">
            <w:pPr>
              <w:jc w:val="center"/>
              <w:rPr>
                <w:ins w:id="674" w:author="Xu, Jason" w:date="2020-02-25T10:33:00Z"/>
              </w:rPr>
            </w:pPr>
          </w:p>
        </w:tc>
        <w:tc>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675" w:author="Xu, Jason" w:date="2020-02-25T10:42:00Z">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107995F7" w14:textId="77777777" w:rsidR="005A7B94" w:rsidRPr="0011196D" w:rsidRDefault="005A7B94" w:rsidP="003F50D8">
            <w:pPr>
              <w:jc w:val="center"/>
              <w:rPr>
                <w:ins w:id="676" w:author="Xu, Jason" w:date="2020-02-25T10:33:00Z"/>
                <w:b/>
                <w:bCs/>
              </w:rPr>
            </w:pPr>
            <w:ins w:id="677" w:author="Xu, Jason" w:date="2020-02-25T10:33:00Z">
              <w:r w:rsidRPr="0011196D">
                <w:rPr>
                  <w:rFonts w:hint="eastAsia"/>
                  <w:b/>
                  <w:bCs/>
                </w:rPr>
                <w:t>W</w:t>
              </w:r>
              <w:r w:rsidRPr="0011196D">
                <w:rPr>
                  <w:b/>
                  <w:bCs/>
                </w:rPr>
                <w:t>uchang</w:t>
              </w:r>
            </w:ins>
          </w:p>
        </w:tc>
        <w:tc>
          <w:tcPr>
            <w:tcW w:w="1079" w:type="dxa"/>
            <w:tcBorders>
              <w:top w:val="single" w:sz="4" w:space="0" w:color="auto"/>
              <w:left w:val="single" w:sz="4" w:space="0" w:color="auto"/>
              <w:bottom w:val="single" w:sz="4" w:space="0" w:color="auto"/>
              <w:right w:val="single" w:sz="4" w:space="0" w:color="auto"/>
            </w:tcBorders>
            <w:vAlign w:val="center"/>
            <w:tcPrChange w:id="678" w:author="Xu, Jason" w:date="2020-02-25T10:42:00Z">
              <w:tcPr>
                <w:tcW w:w="1079" w:type="dxa"/>
                <w:tcBorders>
                  <w:top w:val="single" w:sz="4" w:space="0" w:color="auto"/>
                  <w:left w:val="single" w:sz="4" w:space="0" w:color="auto"/>
                  <w:bottom w:val="single" w:sz="4" w:space="0" w:color="auto"/>
                  <w:right w:val="single" w:sz="4" w:space="0" w:color="auto"/>
                </w:tcBorders>
                <w:vAlign w:val="center"/>
              </w:tcPr>
            </w:tcPrChange>
          </w:tcPr>
          <w:p w14:paraId="237ADAE8" w14:textId="77777777" w:rsidR="005A7B94" w:rsidRDefault="005A7B94" w:rsidP="003F50D8">
            <w:pPr>
              <w:jc w:val="center"/>
              <w:rPr>
                <w:ins w:id="679" w:author="Xu, Jason" w:date="2020-02-25T10:33:00Z"/>
              </w:rPr>
            </w:pPr>
            <w:ins w:id="680" w:author="Xu, Jason" w:date="2020-02-25T10:33:00Z">
              <w:r>
                <w:rPr>
                  <w:rFonts w:hint="eastAsia"/>
                </w:rPr>
                <w:t>0</w:t>
              </w:r>
            </w:ins>
          </w:p>
        </w:tc>
        <w:tc>
          <w:tcPr>
            <w:tcW w:w="1293" w:type="dxa"/>
            <w:tcBorders>
              <w:top w:val="single" w:sz="4" w:space="0" w:color="auto"/>
              <w:left w:val="single" w:sz="4" w:space="0" w:color="auto"/>
              <w:bottom w:val="single" w:sz="4" w:space="0" w:color="auto"/>
              <w:right w:val="single" w:sz="4" w:space="0" w:color="auto"/>
            </w:tcBorders>
            <w:vAlign w:val="center"/>
            <w:tcPrChange w:id="681" w:author="Xu, Jason" w:date="2020-02-25T10:42:00Z">
              <w:tcPr>
                <w:tcW w:w="1293" w:type="dxa"/>
                <w:tcBorders>
                  <w:top w:val="single" w:sz="4" w:space="0" w:color="auto"/>
                  <w:left w:val="single" w:sz="4" w:space="0" w:color="auto"/>
                  <w:bottom w:val="single" w:sz="4" w:space="0" w:color="auto"/>
                  <w:right w:val="single" w:sz="4" w:space="0" w:color="auto"/>
                </w:tcBorders>
                <w:vAlign w:val="center"/>
              </w:tcPr>
            </w:tcPrChange>
          </w:tcPr>
          <w:p w14:paraId="3B2CB645" w14:textId="77777777" w:rsidR="005A7B94" w:rsidRDefault="005A7B94" w:rsidP="003F50D8">
            <w:pPr>
              <w:jc w:val="center"/>
              <w:rPr>
                <w:ins w:id="682" w:author="Xu, Jason" w:date="2020-02-25T10:33:00Z"/>
              </w:rPr>
            </w:pPr>
            <w:ins w:id="683" w:author="Xu, Jason" w:date="2020-02-25T10:33:00Z">
              <w:r>
                <w:rPr>
                  <w:rFonts w:hint="eastAsia"/>
                </w:rPr>
                <w:t>0</w:t>
              </w:r>
            </w:ins>
          </w:p>
        </w:tc>
        <w:tc>
          <w:tcPr>
            <w:tcW w:w="1225" w:type="dxa"/>
            <w:tcBorders>
              <w:top w:val="single" w:sz="4" w:space="0" w:color="auto"/>
              <w:left w:val="single" w:sz="4" w:space="0" w:color="auto"/>
              <w:bottom w:val="single" w:sz="4" w:space="0" w:color="auto"/>
              <w:right w:val="single" w:sz="4" w:space="0" w:color="auto"/>
            </w:tcBorders>
            <w:vAlign w:val="center"/>
            <w:tcPrChange w:id="684" w:author="Xu, Jason" w:date="2020-02-25T10:42:00Z">
              <w:tcPr>
                <w:tcW w:w="1225" w:type="dxa"/>
                <w:tcBorders>
                  <w:top w:val="single" w:sz="4" w:space="0" w:color="auto"/>
                  <w:left w:val="single" w:sz="4" w:space="0" w:color="auto"/>
                  <w:bottom w:val="single" w:sz="4" w:space="0" w:color="auto"/>
                  <w:right w:val="single" w:sz="4" w:space="0" w:color="auto"/>
                </w:tcBorders>
                <w:vAlign w:val="center"/>
              </w:tcPr>
            </w:tcPrChange>
          </w:tcPr>
          <w:p w14:paraId="3D59538D" w14:textId="7A615FFA" w:rsidR="005A7B94" w:rsidRDefault="005A7B94" w:rsidP="003F50D8">
            <w:pPr>
              <w:jc w:val="center"/>
              <w:rPr>
                <w:ins w:id="685" w:author="Xu, Jason" w:date="2020-02-25T10:33:00Z"/>
              </w:rPr>
            </w:pPr>
            <w:commentRangeStart w:id="686"/>
            <w:ins w:id="687" w:author="Xu, Jason" w:date="2020-02-25T10:33:00Z">
              <w:del w:id="688" w:author="fanzhou kong" w:date="2020-02-25T14:49:00Z">
                <w:r w:rsidRPr="00CF2A90" w:rsidDel="00CF2A90">
                  <w:rPr>
                    <w:rFonts w:hint="eastAsia"/>
                    <w:highlight w:val="yellow"/>
                    <w:rPrChange w:id="689" w:author="fanzhou kong" w:date="2020-02-25T14:49:00Z">
                      <w:rPr>
                        <w:rFonts w:hint="eastAsia"/>
                      </w:rPr>
                    </w:rPrChange>
                  </w:rPr>
                  <w:delText>0</w:delText>
                </w:r>
              </w:del>
            </w:ins>
            <w:commentRangeEnd w:id="686"/>
            <w:del w:id="690" w:author="fanzhou kong" w:date="2020-02-25T14:49:00Z">
              <w:r w:rsidR="00CF2A90" w:rsidRPr="00CF2A90" w:rsidDel="00CF2A90">
                <w:rPr>
                  <w:rStyle w:val="CommentReference"/>
                  <w:highlight w:val="yellow"/>
                  <w:rPrChange w:id="691" w:author="fanzhou kong" w:date="2020-02-25T14:49:00Z">
                    <w:rPr>
                      <w:rStyle w:val="CommentReference"/>
                    </w:rPr>
                  </w:rPrChange>
                </w:rPr>
                <w:commentReference w:id="686"/>
              </w:r>
            </w:del>
            <w:ins w:id="692" w:author="fanzhou kong" w:date="2020-02-25T15:05:00Z">
              <w:r w:rsidR="007C1BA7">
                <w:t>0</w:t>
              </w:r>
            </w:ins>
          </w:p>
        </w:tc>
        <w:tc>
          <w:tcPr>
            <w:tcW w:w="1196" w:type="dxa"/>
            <w:tcBorders>
              <w:top w:val="single" w:sz="4" w:space="0" w:color="auto"/>
              <w:left w:val="single" w:sz="4" w:space="0" w:color="auto"/>
              <w:bottom w:val="single" w:sz="4" w:space="0" w:color="auto"/>
              <w:right w:val="single" w:sz="4" w:space="0" w:color="auto"/>
            </w:tcBorders>
            <w:vAlign w:val="center"/>
            <w:tcPrChange w:id="693" w:author="Xu, Jason" w:date="2020-02-25T10:42:00Z">
              <w:tcPr>
                <w:tcW w:w="1196" w:type="dxa"/>
                <w:tcBorders>
                  <w:top w:val="single" w:sz="4" w:space="0" w:color="auto"/>
                  <w:left w:val="single" w:sz="4" w:space="0" w:color="auto"/>
                  <w:bottom w:val="single" w:sz="4" w:space="0" w:color="auto"/>
                  <w:right w:val="single" w:sz="4" w:space="0" w:color="auto"/>
                </w:tcBorders>
                <w:vAlign w:val="center"/>
              </w:tcPr>
            </w:tcPrChange>
          </w:tcPr>
          <w:p w14:paraId="26E723F0" w14:textId="77777777" w:rsidR="005A7B94" w:rsidRDefault="005A7B94" w:rsidP="003F50D8">
            <w:pPr>
              <w:jc w:val="center"/>
              <w:rPr>
                <w:ins w:id="694" w:author="Xu, Jason" w:date="2020-02-25T10:33:00Z"/>
              </w:rPr>
            </w:pPr>
            <w:ins w:id="695" w:author="Xu, Jason" w:date="2020-02-25T10:33:00Z">
              <w:r>
                <w:rPr>
                  <w:rFonts w:hint="eastAsia"/>
                </w:rPr>
                <w:t>0</w:t>
              </w:r>
            </w:ins>
          </w:p>
        </w:tc>
        <w:tc>
          <w:tcPr>
            <w:tcW w:w="1164" w:type="dxa"/>
            <w:tcBorders>
              <w:top w:val="single" w:sz="4" w:space="0" w:color="auto"/>
              <w:left w:val="single" w:sz="4" w:space="0" w:color="auto"/>
              <w:bottom w:val="single" w:sz="4" w:space="0" w:color="auto"/>
              <w:right w:val="single" w:sz="4" w:space="0" w:color="auto"/>
            </w:tcBorders>
            <w:vAlign w:val="center"/>
            <w:tcPrChange w:id="696" w:author="Xu, Jason" w:date="2020-02-25T10:42:00Z">
              <w:tcPr>
                <w:tcW w:w="1164" w:type="dxa"/>
                <w:tcBorders>
                  <w:top w:val="single" w:sz="4" w:space="0" w:color="auto"/>
                  <w:left w:val="single" w:sz="4" w:space="0" w:color="auto"/>
                  <w:bottom w:val="single" w:sz="4" w:space="0" w:color="auto"/>
                  <w:right w:val="single" w:sz="4" w:space="0" w:color="auto"/>
                </w:tcBorders>
                <w:vAlign w:val="center"/>
              </w:tcPr>
            </w:tcPrChange>
          </w:tcPr>
          <w:p w14:paraId="0C5A6E41" w14:textId="77777777" w:rsidR="005A7B94" w:rsidRDefault="005A7B94" w:rsidP="003F50D8">
            <w:pPr>
              <w:jc w:val="center"/>
              <w:rPr>
                <w:ins w:id="697" w:author="Xu, Jason" w:date="2020-02-25T10:33:00Z"/>
              </w:rPr>
            </w:pPr>
            <w:ins w:id="698" w:author="Xu, Jason" w:date="2020-02-25T10:33:00Z">
              <w:r>
                <w:rPr>
                  <w:rFonts w:hint="eastAsia"/>
                </w:rPr>
                <w:t>0</w:t>
              </w:r>
            </w:ins>
          </w:p>
        </w:tc>
        <w:tc>
          <w:tcPr>
            <w:tcW w:w="1255" w:type="dxa"/>
            <w:tcBorders>
              <w:top w:val="single" w:sz="4" w:space="0" w:color="auto"/>
              <w:left w:val="single" w:sz="4" w:space="0" w:color="auto"/>
              <w:bottom w:val="single" w:sz="4" w:space="0" w:color="auto"/>
              <w:right w:val="single" w:sz="4" w:space="0" w:color="auto"/>
            </w:tcBorders>
            <w:shd w:val="clear" w:color="auto" w:fill="92D050"/>
            <w:vAlign w:val="center"/>
            <w:tcPrChange w:id="699" w:author="Xu, Jason" w:date="2020-02-25T10:42:00Z">
              <w:tcPr>
                <w:tcW w:w="1255" w:type="dxa"/>
                <w:tcBorders>
                  <w:top w:val="single" w:sz="4" w:space="0" w:color="auto"/>
                  <w:left w:val="single" w:sz="4" w:space="0" w:color="auto"/>
                  <w:bottom w:val="single" w:sz="4" w:space="0" w:color="auto"/>
                  <w:right w:val="single" w:sz="4" w:space="0" w:color="auto"/>
                </w:tcBorders>
                <w:shd w:val="clear" w:color="auto" w:fill="92D050"/>
                <w:vAlign w:val="center"/>
              </w:tcPr>
            </w:tcPrChange>
          </w:tcPr>
          <w:p w14:paraId="044472B5" w14:textId="77777777" w:rsidR="005A7B94" w:rsidRDefault="005A7B94" w:rsidP="003F50D8">
            <w:pPr>
              <w:jc w:val="center"/>
              <w:rPr>
                <w:ins w:id="700" w:author="Xu, Jason" w:date="2020-02-25T10:33:00Z"/>
              </w:rPr>
            </w:pPr>
            <w:ins w:id="701" w:author="Xu, Jason" w:date="2020-02-25T10:33:00Z">
              <w:r>
                <w:rPr>
                  <w:rFonts w:hint="eastAsia"/>
                </w:rPr>
                <w:t>1</w:t>
              </w:r>
            </w:ins>
          </w:p>
        </w:tc>
        <w:tc>
          <w:tcPr>
            <w:tcW w:w="863" w:type="dxa"/>
            <w:tcBorders>
              <w:top w:val="single" w:sz="4" w:space="0" w:color="auto"/>
              <w:left w:val="single" w:sz="4" w:space="0" w:color="auto"/>
              <w:bottom w:val="single" w:sz="4" w:space="0" w:color="auto"/>
              <w:right w:val="single" w:sz="4" w:space="0" w:color="auto"/>
            </w:tcBorders>
            <w:vAlign w:val="center"/>
            <w:tcPrChange w:id="702" w:author="Xu, Jason" w:date="2020-02-25T10:42:00Z">
              <w:tcPr>
                <w:tcW w:w="863" w:type="dxa"/>
                <w:tcBorders>
                  <w:top w:val="single" w:sz="4" w:space="0" w:color="auto"/>
                  <w:left w:val="single" w:sz="4" w:space="0" w:color="auto"/>
                  <w:bottom w:val="single" w:sz="4" w:space="0" w:color="auto"/>
                  <w:right w:val="single" w:sz="4" w:space="0" w:color="auto"/>
                </w:tcBorders>
                <w:vAlign w:val="center"/>
              </w:tcPr>
            </w:tcPrChange>
          </w:tcPr>
          <w:p w14:paraId="50F13AFB" w14:textId="77777777" w:rsidR="005A7B94" w:rsidRDefault="005A7B94" w:rsidP="003F50D8">
            <w:pPr>
              <w:jc w:val="center"/>
              <w:rPr>
                <w:ins w:id="703" w:author="Xu, Jason" w:date="2020-02-25T10:33:00Z"/>
              </w:rPr>
            </w:pPr>
            <w:ins w:id="704" w:author="Xu, Jason" w:date="2020-02-25T10:33:00Z">
              <w:r>
                <w:rPr>
                  <w:rFonts w:hint="eastAsia"/>
                </w:rPr>
                <w:t>1</w:t>
              </w:r>
            </w:ins>
          </w:p>
        </w:tc>
      </w:tr>
      <w:tr w:rsidR="005A7B94" w14:paraId="3FBDB695" w14:textId="77777777" w:rsidTr="00280BB8">
        <w:trPr>
          <w:gridAfter w:val="1"/>
          <w:wAfter w:w="942" w:type="dxa"/>
          <w:ins w:id="705" w:author="Xu, Jason" w:date="2020-02-25T10:33:00Z"/>
          <w:trPrChange w:id="706" w:author="Xu, Jason" w:date="2020-02-25T10:42:00Z">
            <w:trPr>
              <w:gridAfter w:val="1"/>
              <w:wAfter w:w="942" w:type="dxa"/>
              <w:jc w:val="center"/>
            </w:trPr>
          </w:trPrChange>
        </w:trPr>
        <w:tc>
          <w:tcPr>
            <w:tcW w:w="536" w:type="dxa"/>
            <w:vMerge/>
            <w:tcBorders>
              <w:right w:val="single" w:sz="4" w:space="0" w:color="auto"/>
            </w:tcBorders>
            <w:tcPrChange w:id="707" w:author="Xu, Jason" w:date="2020-02-25T10:42:00Z">
              <w:tcPr>
                <w:tcW w:w="536" w:type="dxa"/>
                <w:vMerge/>
              </w:tcPr>
            </w:tcPrChange>
          </w:tcPr>
          <w:p w14:paraId="6736C67A" w14:textId="77777777" w:rsidR="005A7B94" w:rsidRDefault="005A7B94" w:rsidP="003F50D8">
            <w:pPr>
              <w:jc w:val="center"/>
              <w:rPr>
                <w:ins w:id="708" w:author="Xu, Jason" w:date="2020-02-25T10:33:00Z"/>
              </w:rPr>
            </w:pPr>
          </w:p>
        </w:tc>
        <w:tc>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709" w:author="Xu, Jason" w:date="2020-02-25T10:42:00Z">
              <w:tcPr>
                <w:tcW w:w="1611" w:type="dxa"/>
                <w:tcBorders>
                  <w:top w:val="single" w:sz="4" w:space="0" w:color="auto"/>
                  <w:bottom w:val="single" w:sz="4" w:space="0" w:color="auto"/>
                  <w:right w:val="single" w:sz="4" w:space="0" w:color="auto"/>
                </w:tcBorders>
                <w:shd w:val="clear" w:color="auto" w:fill="C9C9C9" w:themeFill="accent3" w:themeFillTint="99"/>
                <w:vAlign w:val="center"/>
              </w:tcPr>
            </w:tcPrChange>
          </w:tcPr>
          <w:p w14:paraId="3B691FAC" w14:textId="77777777" w:rsidR="005A7B94" w:rsidRPr="0011196D" w:rsidRDefault="005A7B94" w:rsidP="003F50D8">
            <w:pPr>
              <w:jc w:val="center"/>
              <w:rPr>
                <w:ins w:id="710" w:author="Xu, Jason" w:date="2020-02-25T10:33:00Z"/>
                <w:b/>
                <w:bCs/>
              </w:rPr>
            </w:pPr>
            <w:ins w:id="711" w:author="Xu, Jason" w:date="2020-02-25T10:33:00Z">
              <w:r w:rsidRPr="0011196D">
                <w:rPr>
                  <w:rFonts w:hint="eastAsia"/>
                  <w:b/>
                  <w:bCs/>
                </w:rPr>
                <w:t>T</w:t>
              </w:r>
              <w:r w:rsidRPr="0011196D">
                <w:rPr>
                  <w:b/>
                  <w:bCs/>
                </w:rPr>
                <w:t>otal</w:t>
              </w:r>
            </w:ins>
          </w:p>
        </w:tc>
        <w:tc>
          <w:tcPr>
            <w:tcW w:w="1079" w:type="dxa"/>
            <w:tcBorders>
              <w:top w:val="single" w:sz="4" w:space="0" w:color="auto"/>
              <w:left w:val="single" w:sz="4" w:space="0" w:color="auto"/>
              <w:bottom w:val="single" w:sz="4" w:space="0" w:color="auto"/>
              <w:right w:val="single" w:sz="4" w:space="0" w:color="auto"/>
            </w:tcBorders>
            <w:vAlign w:val="center"/>
            <w:tcPrChange w:id="712" w:author="Xu, Jason" w:date="2020-02-25T10:42:00Z">
              <w:tcPr>
                <w:tcW w:w="1079" w:type="dxa"/>
                <w:tcBorders>
                  <w:top w:val="single" w:sz="4" w:space="0" w:color="auto"/>
                  <w:left w:val="single" w:sz="4" w:space="0" w:color="auto"/>
                  <w:bottom w:val="single" w:sz="4" w:space="0" w:color="auto"/>
                  <w:right w:val="single" w:sz="4" w:space="0" w:color="auto"/>
                </w:tcBorders>
                <w:vAlign w:val="center"/>
              </w:tcPr>
            </w:tcPrChange>
          </w:tcPr>
          <w:p w14:paraId="4AF0CBCC" w14:textId="77777777" w:rsidR="005A7B94" w:rsidRDefault="005A7B94" w:rsidP="003F50D8">
            <w:pPr>
              <w:jc w:val="center"/>
              <w:rPr>
                <w:ins w:id="713" w:author="Xu, Jason" w:date="2020-02-25T10:33:00Z"/>
              </w:rPr>
            </w:pPr>
            <w:ins w:id="714" w:author="Xu, Jason" w:date="2020-02-25T10:33:00Z">
              <w:r>
                <w:rPr>
                  <w:rFonts w:hint="eastAsia"/>
                </w:rPr>
                <w:t>3</w:t>
              </w:r>
            </w:ins>
          </w:p>
        </w:tc>
        <w:tc>
          <w:tcPr>
            <w:tcW w:w="1293" w:type="dxa"/>
            <w:tcBorders>
              <w:top w:val="single" w:sz="4" w:space="0" w:color="auto"/>
              <w:left w:val="single" w:sz="4" w:space="0" w:color="auto"/>
              <w:bottom w:val="single" w:sz="4" w:space="0" w:color="auto"/>
              <w:right w:val="single" w:sz="4" w:space="0" w:color="auto"/>
            </w:tcBorders>
            <w:vAlign w:val="center"/>
            <w:tcPrChange w:id="715" w:author="Xu, Jason" w:date="2020-02-25T10:42:00Z">
              <w:tcPr>
                <w:tcW w:w="1293" w:type="dxa"/>
                <w:tcBorders>
                  <w:top w:val="single" w:sz="4" w:space="0" w:color="auto"/>
                  <w:left w:val="single" w:sz="4" w:space="0" w:color="auto"/>
                  <w:bottom w:val="single" w:sz="4" w:space="0" w:color="auto"/>
                  <w:right w:val="single" w:sz="4" w:space="0" w:color="auto"/>
                </w:tcBorders>
                <w:vAlign w:val="center"/>
              </w:tcPr>
            </w:tcPrChange>
          </w:tcPr>
          <w:p w14:paraId="12C72170" w14:textId="77777777" w:rsidR="005A7B94" w:rsidRDefault="005A7B94" w:rsidP="003F50D8">
            <w:pPr>
              <w:jc w:val="center"/>
              <w:rPr>
                <w:ins w:id="716" w:author="Xu, Jason" w:date="2020-02-25T10:33:00Z"/>
              </w:rPr>
            </w:pPr>
            <w:ins w:id="717" w:author="Xu, Jason" w:date="2020-02-25T10:33:00Z">
              <w:r>
                <w:rPr>
                  <w:rFonts w:hint="eastAsia"/>
                </w:rPr>
                <w:t>4</w:t>
              </w:r>
            </w:ins>
          </w:p>
        </w:tc>
        <w:tc>
          <w:tcPr>
            <w:tcW w:w="1225" w:type="dxa"/>
            <w:tcBorders>
              <w:top w:val="single" w:sz="4" w:space="0" w:color="auto"/>
              <w:left w:val="single" w:sz="4" w:space="0" w:color="auto"/>
              <w:bottom w:val="single" w:sz="4" w:space="0" w:color="auto"/>
              <w:right w:val="single" w:sz="4" w:space="0" w:color="auto"/>
            </w:tcBorders>
            <w:vAlign w:val="center"/>
            <w:tcPrChange w:id="718" w:author="Xu, Jason" w:date="2020-02-25T10:42:00Z">
              <w:tcPr>
                <w:tcW w:w="1225" w:type="dxa"/>
                <w:tcBorders>
                  <w:top w:val="single" w:sz="4" w:space="0" w:color="auto"/>
                  <w:left w:val="single" w:sz="4" w:space="0" w:color="auto"/>
                  <w:bottom w:val="single" w:sz="4" w:space="0" w:color="auto"/>
                  <w:right w:val="single" w:sz="4" w:space="0" w:color="auto"/>
                </w:tcBorders>
                <w:vAlign w:val="center"/>
              </w:tcPr>
            </w:tcPrChange>
          </w:tcPr>
          <w:p w14:paraId="7C5A6E5F" w14:textId="65871F2D" w:rsidR="005A7B94" w:rsidRDefault="007C1BA7" w:rsidP="003F50D8">
            <w:pPr>
              <w:jc w:val="center"/>
              <w:rPr>
                <w:ins w:id="719" w:author="Xu, Jason" w:date="2020-02-25T10:33:00Z"/>
              </w:rPr>
            </w:pPr>
            <w:ins w:id="720" w:author="fanzhou kong" w:date="2020-02-25T15:05:00Z">
              <w:r>
                <w:t>4</w:t>
              </w:r>
            </w:ins>
            <w:ins w:id="721" w:author="Xu, Jason" w:date="2020-02-25T10:33:00Z">
              <w:del w:id="722" w:author="fanzhou kong" w:date="2020-02-25T15:04:00Z">
                <w:r w:rsidR="005A7B94" w:rsidDel="007C1BA7">
                  <w:rPr>
                    <w:rFonts w:hint="eastAsia"/>
                  </w:rPr>
                  <w:delText>4</w:delText>
                </w:r>
              </w:del>
            </w:ins>
          </w:p>
        </w:tc>
        <w:tc>
          <w:tcPr>
            <w:tcW w:w="1196" w:type="dxa"/>
            <w:tcBorders>
              <w:top w:val="single" w:sz="4" w:space="0" w:color="auto"/>
              <w:left w:val="single" w:sz="4" w:space="0" w:color="auto"/>
              <w:bottom w:val="single" w:sz="4" w:space="0" w:color="auto"/>
              <w:right w:val="single" w:sz="4" w:space="0" w:color="auto"/>
            </w:tcBorders>
            <w:vAlign w:val="center"/>
            <w:tcPrChange w:id="723" w:author="Xu, Jason" w:date="2020-02-25T10:42:00Z">
              <w:tcPr>
                <w:tcW w:w="1196" w:type="dxa"/>
                <w:tcBorders>
                  <w:top w:val="single" w:sz="4" w:space="0" w:color="auto"/>
                  <w:left w:val="single" w:sz="4" w:space="0" w:color="auto"/>
                  <w:bottom w:val="single" w:sz="4" w:space="0" w:color="auto"/>
                  <w:right w:val="single" w:sz="4" w:space="0" w:color="auto"/>
                </w:tcBorders>
                <w:vAlign w:val="center"/>
              </w:tcPr>
            </w:tcPrChange>
          </w:tcPr>
          <w:p w14:paraId="3449248E" w14:textId="77777777" w:rsidR="005A7B94" w:rsidRDefault="005A7B94" w:rsidP="003F50D8">
            <w:pPr>
              <w:jc w:val="center"/>
              <w:rPr>
                <w:ins w:id="724" w:author="Xu, Jason" w:date="2020-02-25T10:33:00Z"/>
              </w:rPr>
            </w:pPr>
            <w:ins w:id="725" w:author="Xu, Jason" w:date="2020-02-25T10:33:00Z">
              <w:r>
                <w:rPr>
                  <w:rFonts w:hint="eastAsia"/>
                </w:rPr>
                <w:t>7</w:t>
              </w:r>
            </w:ins>
          </w:p>
        </w:tc>
        <w:tc>
          <w:tcPr>
            <w:tcW w:w="1164" w:type="dxa"/>
            <w:tcBorders>
              <w:top w:val="single" w:sz="4" w:space="0" w:color="auto"/>
              <w:left w:val="single" w:sz="4" w:space="0" w:color="auto"/>
              <w:bottom w:val="single" w:sz="4" w:space="0" w:color="auto"/>
              <w:right w:val="single" w:sz="4" w:space="0" w:color="auto"/>
            </w:tcBorders>
            <w:vAlign w:val="center"/>
            <w:tcPrChange w:id="726" w:author="Xu, Jason" w:date="2020-02-25T10:42:00Z">
              <w:tcPr>
                <w:tcW w:w="1164" w:type="dxa"/>
                <w:tcBorders>
                  <w:top w:val="single" w:sz="4" w:space="0" w:color="auto"/>
                  <w:left w:val="single" w:sz="4" w:space="0" w:color="auto"/>
                  <w:bottom w:val="single" w:sz="4" w:space="0" w:color="auto"/>
                  <w:right w:val="single" w:sz="4" w:space="0" w:color="auto"/>
                </w:tcBorders>
                <w:vAlign w:val="center"/>
              </w:tcPr>
            </w:tcPrChange>
          </w:tcPr>
          <w:p w14:paraId="750C20BE" w14:textId="77777777" w:rsidR="005A7B94" w:rsidRDefault="005A7B94" w:rsidP="003F50D8">
            <w:pPr>
              <w:jc w:val="center"/>
              <w:rPr>
                <w:ins w:id="727" w:author="Xu, Jason" w:date="2020-02-25T10:33:00Z"/>
              </w:rPr>
            </w:pPr>
            <w:ins w:id="728" w:author="Xu, Jason" w:date="2020-02-25T10:33:00Z">
              <w:r>
                <w:rPr>
                  <w:rFonts w:hint="eastAsia"/>
                </w:rPr>
                <w:t>4</w:t>
              </w:r>
            </w:ins>
          </w:p>
        </w:tc>
        <w:tc>
          <w:tcPr>
            <w:tcW w:w="1255" w:type="dxa"/>
            <w:tcBorders>
              <w:top w:val="single" w:sz="4" w:space="0" w:color="auto"/>
              <w:left w:val="single" w:sz="4" w:space="0" w:color="auto"/>
              <w:bottom w:val="single" w:sz="4" w:space="0" w:color="auto"/>
              <w:right w:val="single" w:sz="4" w:space="0" w:color="auto"/>
            </w:tcBorders>
            <w:vAlign w:val="center"/>
            <w:tcPrChange w:id="729" w:author="Xu, Jason" w:date="2020-02-25T10:42:00Z">
              <w:tcPr>
                <w:tcW w:w="1255" w:type="dxa"/>
                <w:tcBorders>
                  <w:top w:val="single" w:sz="4" w:space="0" w:color="auto"/>
                  <w:left w:val="single" w:sz="4" w:space="0" w:color="auto"/>
                  <w:bottom w:val="single" w:sz="4" w:space="0" w:color="auto"/>
                  <w:right w:val="single" w:sz="4" w:space="0" w:color="auto"/>
                </w:tcBorders>
                <w:vAlign w:val="center"/>
              </w:tcPr>
            </w:tcPrChange>
          </w:tcPr>
          <w:p w14:paraId="6D510BF6" w14:textId="77777777" w:rsidR="005A7B94" w:rsidRDefault="005A7B94" w:rsidP="003F50D8">
            <w:pPr>
              <w:jc w:val="center"/>
              <w:rPr>
                <w:ins w:id="730" w:author="Xu, Jason" w:date="2020-02-25T10:33:00Z"/>
              </w:rPr>
            </w:pPr>
            <w:ins w:id="731" w:author="Xu, Jason" w:date="2020-02-25T10:33:00Z">
              <w:r>
                <w:rPr>
                  <w:rFonts w:hint="eastAsia"/>
                </w:rPr>
                <w:t>4</w:t>
              </w:r>
            </w:ins>
          </w:p>
        </w:tc>
        <w:tc>
          <w:tcPr>
            <w:tcW w:w="863" w:type="dxa"/>
            <w:tcBorders>
              <w:top w:val="single" w:sz="4" w:space="0" w:color="auto"/>
              <w:left w:val="single" w:sz="4" w:space="0" w:color="auto"/>
              <w:bottom w:val="single" w:sz="4" w:space="0" w:color="auto"/>
              <w:right w:val="single" w:sz="4" w:space="0" w:color="auto"/>
            </w:tcBorders>
            <w:shd w:val="clear" w:color="auto" w:fill="92D050"/>
            <w:vAlign w:val="center"/>
            <w:tcPrChange w:id="732" w:author="Xu, Jason" w:date="2020-02-25T10:42:00Z">
              <w:tcPr>
                <w:tcW w:w="863" w:type="dxa"/>
                <w:tcBorders>
                  <w:top w:val="single" w:sz="4" w:space="0" w:color="auto"/>
                  <w:left w:val="single" w:sz="4" w:space="0" w:color="auto"/>
                  <w:bottom w:val="single" w:sz="4" w:space="0" w:color="auto"/>
                  <w:right w:val="single" w:sz="4" w:space="0" w:color="auto"/>
                </w:tcBorders>
                <w:shd w:val="clear" w:color="auto" w:fill="92D050"/>
                <w:vAlign w:val="center"/>
              </w:tcPr>
            </w:tcPrChange>
          </w:tcPr>
          <w:p w14:paraId="5944CEC8" w14:textId="77777777" w:rsidR="005A7B94" w:rsidRDefault="005A7B94">
            <w:pPr>
              <w:keepNext/>
              <w:jc w:val="center"/>
              <w:rPr>
                <w:ins w:id="733" w:author="Xu, Jason" w:date="2020-02-25T10:33:00Z"/>
              </w:rPr>
              <w:pPrChange w:id="734" w:author="Peng, Hong" w:date="2020-02-25T10:35:00Z">
                <w:pPr>
                  <w:jc w:val="center"/>
                </w:pPr>
              </w:pPrChange>
            </w:pPr>
            <w:ins w:id="735" w:author="Xu, Jason" w:date="2020-02-25T10:33:00Z">
              <w:r w:rsidRPr="00CB6C37">
                <w:rPr>
                  <w:rFonts w:hint="eastAsia"/>
                </w:rPr>
                <w:t>2</w:t>
              </w:r>
              <w:r>
                <w:t>6</w:t>
              </w:r>
            </w:ins>
          </w:p>
        </w:tc>
      </w:tr>
    </w:tbl>
    <w:p w14:paraId="4DCAB32E" w14:textId="1968E927" w:rsidR="005A7B94" w:rsidRPr="005A7B94" w:rsidRDefault="005A7B94">
      <w:pPr>
        <w:pStyle w:val="Caption"/>
      </w:pPr>
      <w:ins w:id="736" w:author="Xu, Jason" w:date="2020-02-25T10:35:00Z">
        <w:r>
          <w:t xml:space="preserve">Table  </w:t>
        </w:r>
        <w:r>
          <w:fldChar w:fldCharType="begin"/>
        </w:r>
        <w:r>
          <w:instrText xml:space="preserve"> SEQ Table_ \* ARABIC </w:instrText>
        </w:r>
      </w:ins>
      <w:r>
        <w:fldChar w:fldCharType="separate"/>
      </w:r>
      <w:ins w:id="737" w:author="Xu, Jason" w:date="2020-02-25T10:35:00Z">
        <w:r>
          <w:rPr>
            <w:noProof/>
          </w:rPr>
          <w:t>1</w:t>
        </w:r>
        <w:r>
          <w:fldChar w:fldCharType="end"/>
        </w:r>
        <w:r>
          <w:t>. Confusion matrix derived from external validation on the testing set</w:t>
        </w:r>
      </w:ins>
    </w:p>
    <w:p w14:paraId="69086D4D" w14:textId="77777777" w:rsidR="0090369B" w:rsidRDefault="0090369B" w:rsidP="0090369B">
      <w:pPr>
        <w:pStyle w:val="Heading3"/>
      </w:pPr>
      <w:commentRangeStart w:id="738"/>
      <w:r>
        <w:t xml:space="preserve">GC-MS China Rice samples </w:t>
      </w:r>
      <w:commentRangeEnd w:id="738"/>
      <w:r w:rsidR="002B0A51">
        <w:rPr>
          <w:rStyle w:val="CommentReference"/>
          <w:rFonts w:asciiTheme="minorHAnsi" w:eastAsiaTheme="minorHAnsi" w:hAnsiTheme="minorHAnsi" w:cstheme="minorBidi"/>
          <w:color w:val="auto"/>
        </w:rPr>
        <w:commentReference w:id="738"/>
      </w:r>
    </w:p>
    <w:p w14:paraId="7B091E7B" w14:textId="65055C9D" w:rsidR="00654B88" w:rsidRDefault="0090369B" w:rsidP="00F142CC">
      <w:pPr>
        <w:ind w:left="720"/>
      </w:pPr>
      <w:r>
        <w:t xml:space="preserve">We </w:t>
      </w:r>
      <w:proofErr w:type="spellStart"/>
      <w:r>
        <w:t>analysed</w:t>
      </w:r>
      <w:proofErr w:type="spellEnd"/>
      <w:r>
        <w:t xml:space="preserve"> </w:t>
      </w:r>
      <w:r w:rsidR="00F142CC">
        <w:t xml:space="preserve">the </w:t>
      </w:r>
      <w:r>
        <w:t>VOC profile</w:t>
      </w:r>
      <w:r w:rsidR="00F142CC">
        <w:t>, as described earlier,</w:t>
      </w:r>
      <w:r>
        <w:t xml:space="preserve"> </w:t>
      </w:r>
      <w:commentRangeStart w:id="739"/>
      <w:commentRangeStart w:id="740"/>
      <w:r>
        <w:t xml:space="preserve">of seven different types of China </w:t>
      </w:r>
      <w:commentRangeEnd w:id="739"/>
      <w:r w:rsidR="00654B88">
        <w:rPr>
          <w:rStyle w:val="CommentReference"/>
        </w:rPr>
        <w:commentReference w:id="739"/>
      </w:r>
      <w:commentRangeEnd w:id="740"/>
      <w:r w:rsidR="00E679CA">
        <w:rPr>
          <w:rStyle w:val="CommentReference"/>
        </w:rPr>
        <w:commentReference w:id="740"/>
      </w:r>
      <w:r>
        <w:t>rice samples from different geographical regions, including</w:t>
      </w:r>
      <w:commentRangeStart w:id="741"/>
      <w:r>
        <w:t xml:space="preserve">, </w:t>
      </w:r>
      <w:proofErr w:type="spellStart"/>
      <w:r>
        <w:t>Daohuaxiang</w:t>
      </w:r>
      <w:proofErr w:type="spellEnd"/>
      <w:r>
        <w:t xml:space="preserve">, </w:t>
      </w:r>
      <w:proofErr w:type="spellStart"/>
      <w:r>
        <w:t>Guigang</w:t>
      </w:r>
      <w:proofErr w:type="spellEnd"/>
      <w:r>
        <w:t xml:space="preserve">, </w:t>
      </w:r>
      <w:proofErr w:type="spellStart"/>
      <w:r>
        <w:t>Liaoxing</w:t>
      </w:r>
      <w:proofErr w:type="spellEnd"/>
      <w:r>
        <w:t xml:space="preserve">, Qiaomi537, </w:t>
      </w:r>
      <w:proofErr w:type="spellStart"/>
      <w:r>
        <w:t>Sheyang</w:t>
      </w:r>
      <w:proofErr w:type="spellEnd"/>
      <w:r>
        <w:t xml:space="preserve">, </w:t>
      </w:r>
      <w:proofErr w:type="spellStart"/>
      <w:r>
        <w:t>Wuyoudaobai</w:t>
      </w:r>
      <w:proofErr w:type="spellEnd"/>
      <w:r>
        <w:t xml:space="preserve"> and Yanfeng</w:t>
      </w:r>
      <w:commentRangeEnd w:id="741"/>
      <w:r w:rsidR="00F142CC">
        <w:rPr>
          <w:rStyle w:val="CommentReference"/>
        </w:rPr>
        <w:commentReference w:id="741"/>
      </w:r>
      <w:r>
        <w:t xml:space="preserve">. PLS-DA analysis was performed on </w:t>
      </w:r>
      <w:r w:rsidR="00F142CC">
        <w:t xml:space="preserve">the </w:t>
      </w:r>
      <w:r>
        <w:t xml:space="preserve">data matrix obtained from GC-MS spectral files. Performing PLS-DA model on VOC profiling of </w:t>
      </w:r>
      <w:proofErr w:type="spellStart"/>
      <w:r>
        <w:t>Daohuaxiang</w:t>
      </w:r>
      <w:proofErr w:type="spellEnd"/>
      <w:r>
        <w:t xml:space="preserve">, </w:t>
      </w:r>
      <w:proofErr w:type="spellStart"/>
      <w:r>
        <w:t>Sheyang</w:t>
      </w:r>
      <w:proofErr w:type="spellEnd"/>
      <w:r>
        <w:t xml:space="preserve">, </w:t>
      </w:r>
      <w:proofErr w:type="spellStart"/>
      <w:r>
        <w:t>Wuyoudaobai</w:t>
      </w:r>
      <w:proofErr w:type="spellEnd"/>
      <w:r>
        <w:t xml:space="preserve"> and Yanfeng identified clear classification of </w:t>
      </w:r>
      <w:proofErr w:type="spellStart"/>
      <w:r>
        <w:t>Daohuaxiang</w:t>
      </w:r>
      <w:proofErr w:type="spellEnd"/>
      <w:r>
        <w:t xml:space="preserve"> </w:t>
      </w:r>
      <w:r w:rsidR="00F142CC">
        <w:t xml:space="preserve">from the </w:t>
      </w:r>
      <w:r>
        <w:t xml:space="preserve"> other three rice sample groups along component one with good Q2 (0.9737), R2 (0.99324) and accuracy (1.0)</w:t>
      </w:r>
      <w:r w:rsidR="00F142CC">
        <w:t xml:space="preserve">, </w:t>
      </w:r>
      <w:r w:rsidR="00F142CC">
        <w:fldChar w:fldCharType="begin"/>
      </w:r>
      <w:r w:rsidR="00F142CC">
        <w:instrText xml:space="preserve"> REF _Ref31033732 \h </w:instrText>
      </w:r>
      <w:r w:rsidR="00F142CC">
        <w:fldChar w:fldCharType="separate"/>
      </w:r>
      <w:r w:rsidR="007A2AB2">
        <w:t xml:space="preserve">Figure </w:t>
      </w:r>
      <w:r w:rsidR="007A2AB2">
        <w:rPr>
          <w:noProof/>
        </w:rPr>
        <w:t>4</w:t>
      </w:r>
      <w:r w:rsidR="00F142CC">
        <w:fldChar w:fldCharType="end"/>
      </w:r>
      <w:r>
        <w:t xml:space="preserve">. </w:t>
      </w:r>
      <w:commentRangeStart w:id="742"/>
      <w:r>
        <w:t xml:space="preserve">Similarly, performing PLS-DA </w:t>
      </w:r>
      <w:commentRangeEnd w:id="742"/>
      <w:r w:rsidR="00654B88">
        <w:rPr>
          <w:rStyle w:val="CommentReference"/>
        </w:rPr>
        <w:commentReference w:id="742"/>
      </w:r>
      <w:r>
        <w:t xml:space="preserve">on VOC profiles of </w:t>
      </w:r>
      <w:proofErr w:type="spellStart"/>
      <w:r>
        <w:t>Guigang</w:t>
      </w:r>
      <w:proofErr w:type="spellEnd"/>
      <w:r>
        <w:t xml:space="preserve">, </w:t>
      </w:r>
      <w:proofErr w:type="spellStart"/>
      <w:r>
        <w:t>Liaoxing</w:t>
      </w:r>
      <w:proofErr w:type="spellEnd"/>
      <w:r>
        <w:t>, Qiaomi537 identified classification with good Q2 (0.89417), R2 (0.98958) and accuracy (1.0) along component 1</w:t>
      </w:r>
      <w:r w:rsidR="00F142CC">
        <w:t xml:space="preserve">, </w:t>
      </w:r>
      <w:r w:rsidR="00F142CC">
        <w:fldChar w:fldCharType="begin"/>
      </w:r>
      <w:r w:rsidR="00F142CC">
        <w:instrText xml:space="preserve"> REF _Ref31033783 \h </w:instrText>
      </w:r>
      <w:r w:rsidR="00F142CC">
        <w:fldChar w:fldCharType="separate"/>
      </w:r>
      <w:r w:rsidR="007A2AB2">
        <w:t xml:space="preserve">Figure </w:t>
      </w:r>
      <w:r w:rsidR="007A2AB2">
        <w:rPr>
          <w:noProof/>
        </w:rPr>
        <w:t>5</w:t>
      </w:r>
      <w:r w:rsidR="00F142CC">
        <w:fldChar w:fldCharType="end"/>
      </w:r>
      <w:r>
        <w:t xml:space="preserve">. </w:t>
      </w:r>
      <w:commentRangeStart w:id="743"/>
      <w:r>
        <w:t xml:space="preserve">Prediction accuracy further tested with Permutation test (p&lt;0.01). </w:t>
      </w:r>
      <w:commentRangeEnd w:id="743"/>
      <w:r w:rsidR="00654B88">
        <w:rPr>
          <w:rStyle w:val="CommentReference"/>
        </w:rPr>
        <w:commentReference w:id="743"/>
      </w:r>
    </w:p>
    <w:p w14:paraId="0356122C" w14:textId="58B38BDA" w:rsidR="0090369B" w:rsidRDefault="002A0B14" w:rsidP="00F142CC">
      <w:pPr>
        <w:ind w:left="720"/>
      </w:pPr>
      <w:r w:rsidRPr="00302339">
        <w:rPr>
          <w:highlight w:val="yellow"/>
        </w:rPr>
        <w:t>Assess strengths and limitations of the approach</w:t>
      </w:r>
    </w:p>
    <w:p w14:paraId="6378FA2E" w14:textId="77777777" w:rsidR="00F142CC" w:rsidRDefault="0090369B" w:rsidP="00F142CC">
      <w:pPr>
        <w:keepNext/>
        <w:spacing w:line="360" w:lineRule="auto"/>
        <w:ind w:left="720"/>
      </w:pPr>
      <w:r>
        <w:rPr>
          <w:rFonts w:ascii="Times New Roman" w:hAnsi="Times New Roman" w:cs="Times New Roman"/>
          <w:noProof/>
          <w:lang w:eastAsia="zh-CN"/>
        </w:rPr>
        <w:lastRenderedPageBreak/>
        <w:drawing>
          <wp:inline distT="0" distB="0" distL="0" distR="0" wp14:anchorId="7E5000A7" wp14:editId="5E360EA9">
            <wp:extent cx="2981325" cy="1981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t="13437" r="45496"/>
                    <a:stretch>
                      <a:fillRect/>
                    </a:stretch>
                  </pic:blipFill>
                  <pic:spPr bwMode="auto">
                    <a:xfrm>
                      <a:off x="0" y="0"/>
                      <a:ext cx="2981325" cy="1981200"/>
                    </a:xfrm>
                    <a:prstGeom prst="rect">
                      <a:avLst/>
                    </a:prstGeom>
                    <a:noFill/>
                    <a:ln>
                      <a:noFill/>
                    </a:ln>
                  </pic:spPr>
                </pic:pic>
              </a:graphicData>
            </a:graphic>
          </wp:inline>
        </w:drawing>
      </w:r>
    </w:p>
    <w:p w14:paraId="1803C461" w14:textId="5D15C0C2" w:rsidR="0090369B" w:rsidRDefault="00F142CC" w:rsidP="00F142CC">
      <w:pPr>
        <w:pStyle w:val="Caption"/>
        <w:rPr>
          <w:rFonts w:ascii="Times New Roman" w:hAnsi="Times New Roman" w:cs="Times New Roman"/>
        </w:rPr>
      </w:pPr>
      <w:bookmarkStart w:id="744" w:name="_Ref31033732"/>
      <w:r>
        <w:t xml:space="preserve">Figure </w:t>
      </w:r>
      <w:r w:rsidR="00CD3BA6">
        <w:fldChar w:fldCharType="begin"/>
      </w:r>
      <w:r w:rsidR="00CD3BA6">
        <w:instrText xml:space="preserve"> SEQ Figure \* ARABIC </w:instrText>
      </w:r>
      <w:r w:rsidR="00CD3BA6">
        <w:fldChar w:fldCharType="separate"/>
      </w:r>
      <w:r w:rsidR="007A2AB2">
        <w:rPr>
          <w:noProof/>
        </w:rPr>
        <w:t>4</w:t>
      </w:r>
      <w:r w:rsidR="00CD3BA6">
        <w:fldChar w:fldCharType="end"/>
      </w:r>
      <w:bookmarkEnd w:id="744"/>
      <w:r>
        <w:t xml:space="preserve">: </w:t>
      </w:r>
      <w:r>
        <w:rPr>
          <w:rFonts w:ascii="Times New Roman" w:hAnsi="Times New Roman" w:cs="Times New Roman"/>
        </w:rPr>
        <w:t xml:space="preserve">PLS-DA analysis of </w:t>
      </w:r>
      <w:proofErr w:type="spellStart"/>
      <w:r>
        <w:rPr>
          <w:rFonts w:ascii="Times New Roman" w:hAnsi="Times New Roman" w:cs="Times New Roman"/>
        </w:rPr>
        <w:t>Daohuaxiang</w:t>
      </w:r>
      <w:proofErr w:type="spellEnd"/>
      <w:r>
        <w:rPr>
          <w:rFonts w:ascii="Times New Roman" w:hAnsi="Times New Roman" w:cs="Times New Roman"/>
        </w:rPr>
        <w:t xml:space="preserve">, </w:t>
      </w:r>
      <w:proofErr w:type="spellStart"/>
      <w:r>
        <w:rPr>
          <w:rFonts w:ascii="Times New Roman" w:hAnsi="Times New Roman" w:cs="Times New Roman"/>
        </w:rPr>
        <w:t>Sheyang</w:t>
      </w:r>
      <w:proofErr w:type="spellEnd"/>
      <w:r>
        <w:rPr>
          <w:rFonts w:ascii="Times New Roman" w:hAnsi="Times New Roman" w:cs="Times New Roman"/>
        </w:rPr>
        <w:t xml:space="preserve">, </w:t>
      </w:r>
      <w:proofErr w:type="spellStart"/>
      <w:r>
        <w:rPr>
          <w:rFonts w:ascii="Times New Roman" w:hAnsi="Times New Roman" w:cs="Times New Roman"/>
        </w:rPr>
        <w:t>Wuyoudaobai</w:t>
      </w:r>
      <w:proofErr w:type="spellEnd"/>
      <w:r>
        <w:rPr>
          <w:rFonts w:ascii="Times New Roman" w:hAnsi="Times New Roman" w:cs="Times New Roman"/>
        </w:rPr>
        <w:t xml:space="preserve"> and Yanfeng with 10 to 15 samples from each group</w:t>
      </w:r>
    </w:p>
    <w:p w14:paraId="5FC2F573" w14:textId="77777777" w:rsidR="0090369B" w:rsidRDefault="0090369B" w:rsidP="0090369B">
      <w:pPr>
        <w:spacing w:line="360" w:lineRule="auto"/>
        <w:ind w:left="720"/>
        <w:rPr>
          <w:rFonts w:ascii="Times New Roman" w:hAnsi="Times New Roman" w:cs="Times New Roman"/>
        </w:rPr>
      </w:pPr>
    </w:p>
    <w:p w14:paraId="459B2A8F" w14:textId="77777777" w:rsidR="00F142CC" w:rsidRDefault="0090369B" w:rsidP="00F142CC">
      <w:pPr>
        <w:keepNext/>
        <w:spacing w:line="360" w:lineRule="auto"/>
        <w:ind w:left="720"/>
      </w:pPr>
      <w:r>
        <w:rPr>
          <w:rFonts w:ascii="Times New Roman" w:hAnsi="Times New Roman" w:cs="Times New Roman"/>
          <w:noProof/>
          <w:lang w:eastAsia="zh-CN"/>
        </w:rPr>
        <w:drawing>
          <wp:inline distT="0" distB="0" distL="0" distR="0" wp14:anchorId="5ADD5D4F" wp14:editId="79517976">
            <wp:extent cx="3162300" cy="2009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t="13864" r="44688"/>
                    <a:stretch>
                      <a:fillRect/>
                    </a:stretch>
                  </pic:blipFill>
                  <pic:spPr bwMode="auto">
                    <a:xfrm>
                      <a:off x="0" y="0"/>
                      <a:ext cx="3162300" cy="2009775"/>
                    </a:xfrm>
                    <a:prstGeom prst="rect">
                      <a:avLst/>
                    </a:prstGeom>
                    <a:noFill/>
                    <a:ln>
                      <a:noFill/>
                    </a:ln>
                  </pic:spPr>
                </pic:pic>
              </a:graphicData>
            </a:graphic>
          </wp:inline>
        </w:drawing>
      </w:r>
    </w:p>
    <w:p w14:paraId="554F28AC" w14:textId="38FC7F19" w:rsidR="0090369B" w:rsidRDefault="00F142CC" w:rsidP="00F142CC">
      <w:pPr>
        <w:pStyle w:val="Caption"/>
        <w:rPr>
          <w:rFonts w:ascii="Times New Roman" w:hAnsi="Times New Roman" w:cs="Times New Roman"/>
        </w:rPr>
      </w:pPr>
      <w:bookmarkStart w:id="745" w:name="_Ref31033783"/>
      <w:r>
        <w:t xml:space="preserve">Figure </w:t>
      </w:r>
      <w:r w:rsidR="00CD3BA6">
        <w:fldChar w:fldCharType="begin"/>
      </w:r>
      <w:r w:rsidR="00CD3BA6">
        <w:instrText xml:space="preserve"> SEQ Figure \* ARABIC </w:instrText>
      </w:r>
      <w:r w:rsidR="00CD3BA6">
        <w:fldChar w:fldCharType="separate"/>
      </w:r>
      <w:r w:rsidR="007A2AB2">
        <w:rPr>
          <w:noProof/>
        </w:rPr>
        <w:t>5</w:t>
      </w:r>
      <w:r w:rsidR="00CD3BA6">
        <w:fldChar w:fldCharType="end"/>
      </w:r>
      <w:bookmarkEnd w:id="745"/>
      <w:r>
        <w:t xml:space="preserve">: </w:t>
      </w:r>
      <w:r>
        <w:rPr>
          <w:rFonts w:ascii="Times New Roman" w:hAnsi="Times New Roman" w:cs="Times New Roman"/>
        </w:rPr>
        <w:t xml:space="preserve">PLS-DA analysis of </w:t>
      </w:r>
      <w:proofErr w:type="spellStart"/>
      <w:r>
        <w:rPr>
          <w:rFonts w:ascii="Times New Roman" w:hAnsi="Times New Roman" w:cs="Times New Roman"/>
        </w:rPr>
        <w:t>Guigang</w:t>
      </w:r>
      <w:proofErr w:type="spellEnd"/>
      <w:r>
        <w:rPr>
          <w:rFonts w:ascii="Times New Roman" w:hAnsi="Times New Roman" w:cs="Times New Roman"/>
        </w:rPr>
        <w:t xml:space="preserve">, </w:t>
      </w:r>
      <w:proofErr w:type="spellStart"/>
      <w:r>
        <w:rPr>
          <w:rFonts w:ascii="Times New Roman" w:hAnsi="Times New Roman" w:cs="Times New Roman"/>
        </w:rPr>
        <w:t>Liaoxing</w:t>
      </w:r>
      <w:proofErr w:type="spellEnd"/>
      <w:r>
        <w:rPr>
          <w:rFonts w:ascii="Times New Roman" w:hAnsi="Times New Roman" w:cs="Times New Roman"/>
        </w:rPr>
        <w:t>, Qiaomi537 with 10 to 15 samples from each sample group</w:t>
      </w:r>
    </w:p>
    <w:p w14:paraId="22FF9C32" w14:textId="77777777" w:rsidR="00654B88" w:rsidRDefault="00654B88" w:rsidP="00715BE4">
      <w:pPr>
        <w:ind w:left="1440"/>
        <w:rPr>
          <w:highlight w:val="yellow"/>
        </w:rPr>
      </w:pPr>
    </w:p>
    <w:p w14:paraId="5D2A37B1" w14:textId="61BB959F" w:rsidR="00715BE4" w:rsidRPr="00715BE4" w:rsidRDefault="00654B88" w:rsidP="00654B88">
      <w:pPr>
        <w:rPr>
          <w:highlight w:val="yellow"/>
        </w:rPr>
      </w:pPr>
      <w:r>
        <w:rPr>
          <w:highlight w:val="yellow"/>
        </w:rPr>
        <w:t xml:space="preserve">Something pulling together results from the multiple techniques. </w:t>
      </w:r>
      <w:r w:rsidR="00715BE4" w:rsidRPr="00715BE4">
        <w:rPr>
          <w:highlight w:val="yellow"/>
        </w:rPr>
        <w:t>what are next steps?</w:t>
      </w:r>
    </w:p>
    <w:p w14:paraId="5ACD3802" w14:textId="77777777" w:rsidR="0090369B" w:rsidRDefault="0090369B" w:rsidP="0090369B">
      <w:pPr>
        <w:pStyle w:val="Heading2"/>
      </w:pPr>
      <w:r>
        <w:t xml:space="preserve">Use Case 2: Ghana </w:t>
      </w:r>
    </w:p>
    <w:p w14:paraId="04CA38E5" w14:textId="2F28E086" w:rsidR="00672F5D" w:rsidRDefault="0090369B" w:rsidP="00672F5D">
      <w:pPr>
        <w:ind w:left="720"/>
      </w:pPr>
      <w:bookmarkStart w:id="746" w:name="_Hlk29976363"/>
      <w:r w:rsidRPr="001F4F5B">
        <w:t xml:space="preserve">West Africa countries </w:t>
      </w:r>
      <w:r w:rsidR="009B7484">
        <w:t xml:space="preserve">are net </w:t>
      </w:r>
      <w:r w:rsidR="00CC2DCC">
        <w:t xml:space="preserve">rice importers and in 2018, </w:t>
      </w:r>
      <w:r w:rsidRPr="001F4F5B">
        <w:t>import</w:t>
      </w:r>
      <w:r w:rsidR="00CC2DCC">
        <w:t>ed</w:t>
      </w:r>
      <w:r w:rsidRPr="001F4F5B">
        <w:t xml:space="preserve"> more than 7.6 million</w:t>
      </w:r>
      <w:commentRangeStart w:id="747"/>
      <w:r w:rsidRPr="001F4F5B">
        <w:t xml:space="preserve"> </w:t>
      </w:r>
      <w:r w:rsidR="00F5424F">
        <w:t xml:space="preserve">metric </w:t>
      </w:r>
      <w:commentRangeEnd w:id="747"/>
      <w:r w:rsidR="00F5424F">
        <w:rPr>
          <w:rStyle w:val="CommentReference"/>
        </w:rPr>
        <w:commentReference w:id="747"/>
      </w:r>
      <w:proofErr w:type="spellStart"/>
      <w:r w:rsidRPr="001F4F5B">
        <w:t>tonnes</w:t>
      </w:r>
      <w:proofErr w:type="spellEnd"/>
      <w:r w:rsidR="00CC2DCC">
        <w:t xml:space="preserve"> at a cost of </w:t>
      </w:r>
      <w:r w:rsidR="00E44951">
        <w:t>$4 billion USD</w:t>
      </w:r>
      <w:r w:rsidR="00F5424F">
        <w:t xml:space="preserve"> </w:t>
      </w:r>
      <w:r w:rsidRPr="001F4F5B">
        <w:fldChar w:fldCharType="begin"/>
      </w:r>
      <w:r w:rsidR="001F6567">
        <w:instrText xml:space="preserve"> ADDIN EN.CITE &lt;EndNote&gt;&lt;Cite&gt;&lt;Author&gt;Fiamohe&lt;/Author&gt;&lt;Year&gt;2018&lt;/Year&gt;&lt;RecNum&gt;479&lt;/RecNum&gt;&lt;DisplayText&gt;&lt;style face="superscript"&gt;5&lt;/style&gt;&lt;/DisplayText&gt;&lt;record&gt;&lt;rec-number&gt;479&lt;/rec-number&gt;&lt;foreign-keys&gt;&lt;key app="EN" db-id="s29rxf5xmed00ped9vmxrszk9vxrre5</w:instrText>
      </w:r>
      <w:r w:rsidR="001F6567">
        <w:rPr>
          <w:rFonts w:hint="eastAsia"/>
        </w:rPr>
        <w:instrText>5dtew"&gt;479&lt;/key&gt;&lt;/foreign-keys&gt;&lt;ref-type name="Journal Article"&gt;17&lt;/ref-type&gt;&lt;contributors&gt;&lt;authors&gt;&lt;author&gt;Fiamohe, Rose&lt;/author&gt;&lt;author&gt;Demont, Matty&lt;/author&gt;&lt;author&gt;Saito, Kazuki&lt;/author&gt;&lt;author&gt;Roy</w:instrText>
      </w:r>
      <w:r w:rsidR="001F6567">
        <w:rPr>
          <w:rFonts w:hint="eastAsia"/>
        </w:rPr>
        <w:instrText>‐</w:instrText>
      </w:r>
      <w:r w:rsidR="001F6567">
        <w:rPr>
          <w:rFonts w:hint="eastAsia"/>
        </w:rPr>
        <w:instrText>Macauley, Harold&lt;/author&gt;&lt;author&gt;Tollens, Eric&lt;/autho</w:instrText>
      </w:r>
      <w:r w:rsidR="001F6567">
        <w:instrText>r&gt;&lt;/authors&gt;&lt;/contributors&gt;&lt;titles&gt;&lt;title&gt;How Can West African Rice Compete in Urban Markets? A Demand Perspective for Policymakers&lt;/title&gt;&lt;secondary-title&gt;EuroChoices&lt;/secondary-title&gt;&lt;/titles&gt;&lt;periodical&gt;&lt;full-title&gt;EuroChoices&lt;/full-title&gt;&lt;/periodical&gt;&lt;dates&gt;&lt;year&gt;2018&lt;/year&gt;&lt;/dates&gt;&lt;isbn&gt;1478-0917&lt;/isbn&gt;&lt;urls&gt;&lt;/urls&gt;&lt;/record&gt;&lt;/Cite&gt;&lt;/EndNote&gt;</w:instrText>
      </w:r>
      <w:r w:rsidRPr="001F4F5B">
        <w:fldChar w:fldCharType="separate"/>
      </w:r>
      <w:r w:rsidR="001F6567" w:rsidRPr="001F6567">
        <w:rPr>
          <w:noProof/>
          <w:vertAlign w:val="superscript"/>
        </w:rPr>
        <w:t>5</w:t>
      </w:r>
      <w:r w:rsidRPr="001F4F5B">
        <w:fldChar w:fldCharType="end"/>
      </w:r>
      <w:r w:rsidRPr="001F4F5B">
        <w:t>.</w:t>
      </w:r>
      <w:r>
        <w:t xml:space="preserve"> </w:t>
      </w:r>
      <w:r w:rsidR="00F23BA3">
        <w:t>In</w:t>
      </w:r>
      <w:r>
        <w:t xml:space="preserve"> Ghana, rice has become a major staple food </w:t>
      </w:r>
      <w:r w:rsidR="00F23BA3">
        <w:t xml:space="preserve">and </w:t>
      </w:r>
      <w:r>
        <w:t>consumption is higher than domestic production hence the need to import over 60</w:t>
      </w:r>
      <w:r w:rsidR="00F5424F">
        <w:t xml:space="preserve"> </w:t>
      </w:r>
      <w:r>
        <w:t>% of rice consumed</w:t>
      </w:r>
      <w:r w:rsidR="00F23BA3">
        <w:t xml:space="preserve"> </w:t>
      </w:r>
      <w:r w:rsidR="00F23BA3" w:rsidRPr="00F23BA3">
        <w:rPr>
          <w:highlight w:val="yellow"/>
        </w:rPr>
        <w:t>[REF</w:t>
      </w:r>
      <w:r w:rsidR="0071490E">
        <w:rPr>
          <w:highlight w:val="yellow"/>
        </w:rPr>
        <w:t xml:space="preserve"> g1</w:t>
      </w:r>
      <w:r w:rsidR="00F23BA3" w:rsidRPr="00F23BA3">
        <w:rPr>
          <w:highlight w:val="yellow"/>
        </w:rPr>
        <w:t>]</w:t>
      </w:r>
      <w:r w:rsidR="00F23BA3">
        <w:t>.</w:t>
      </w:r>
      <w:r>
        <w:t xml:space="preserve"> </w:t>
      </w:r>
      <w:r w:rsidR="00F23BA3">
        <w:t xml:space="preserve">This has a </w:t>
      </w:r>
      <w:r>
        <w:t xml:space="preserve">huge impact on the local economy. </w:t>
      </w:r>
      <w:r w:rsidR="00F23BA3">
        <w:t xml:space="preserve">The </w:t>
      </w:r>
      <w:r>
        <w:t xml:space="preserve">rate of import </w:t>
      </w:r>
      <w:r w:rsidR="00F23BA3">
        <w:t xml:space="preserve">continues to </w:t>
      </w:r>
      <w:r>
        <w:t>r</w:t>
      </w:r>
      <w:r w:rsidR="00F23BA3">
        <w:t>ise.</w:t>
      </w:r>
      <w:r>
        <w:t xml:space="preserve"> </w:t>
      </w:r>
      <w:r w:rsidR="00F23BA3">
        <w:t>R</w:t>
      </w:r>
      <w:r>
        <w:t>ecords show that</w:t>
      </w:r>
      <w:r w:rsidR="00F23BA3">
        <w:t>,</w:t>
      </w:r>
      <w:r>
        <w:t xml:space="preserve"> between 2007 to 2015</w:t>
      </w:r>
      <w:r w:rsidR="00F23BA3">
        <w:t>,</w:t>
      </w:r>
      <w:r>
        <w:t xml:space="preserve"> Ghana spent $151 million - $1.2 billion on rice import</w:t>
      </w:r>
      <w:r w:rsidR="00F23BA3">
        <w:t>s,</w:t>
      </w:r>
      <w:r>
        <w:t xml:space="preserve"> </w:t>
      </w:r>
      <w:r w:rsidR="00F23BA3">
        <w:t>m</w:t>
      </w:r>
      <w:r>
        <w:t>ostly from Thailand, Vietnam, and India</w:t>
      </w:r>
      <w:r w:rsidR="00F23BA3">
        <w:t xml:space="preserve"> </w:t>
      </w:r>
      <w:r w:rsidR="00F23BA3" w:rsidRPr="00F23BA3">
        <w:rPr>
          <w:highlight w:val="yellow"/>
        </w:rPr>
        <w:t>[REF</w:t>
      </w:r>
      <w:r w:rsidR="0071490E">
        <w:rPr>
          <w:highlight w:val="yellow"/>
        </w:rPr>
        <w:t xml:space="preserve"> g2</w:t>
      </w:r>
      <w:r w:rsidR="00F23BA3" w:rsidRPr="00F23BA3">
        <w:rPr>
          <w:highlight w:val="yellow"/>
        </w:rPr>
        <w:t>]</w:t>
      </w:r>
      <w:r>
        <w:t xml:space="preserve">. </w:t>
      </w:r>
      <w:commentRangeStart w:id="748"/>
      <w:commentRangeStart w:id="749"/>
      <w:r w:rsidR="00F23BA3">
        <w:t>I</w:t>
      </w:r>
      <w:r>
        <w:t xml:space="preserve">n 2017, Ghana produced </w:t>
      </w:r>
      <w:commentRangeStart w:id="750"/>
      <w:r>
        <w:t xml:space="preserve">721,610 </w:t>
      </w:r>
      <w:r w:rsidR="003A4D1B">
        <w:t xml:space="preserve">metric </w:t>
      </w:r>
      <w:proofErr w:type="spellStart"/>
      <w:r>
        <w:t>tonnes</w:t>
      </w:r>
      <w:proofErr w:type="spellEnd"/>
      <w:r>
        <w:t xml:space="preserve"> of rice and consumed 1.3 million </w:t>
      </w:r>
      <w:commentRangeEnd w:id="750"/>
      <w:r w:rsidR="008A6EE9">
        <w:rPr>
          <w:rStyle w:val="CommentReference"/>
        </w:rPr>
        <w:commentReference w:id="750"/>
      </w:r>
      <w:r w:rsidR="00F5424F">
        <w:t xml:space="preserve">metric </w:t>
      </w:r>
      <w:proofErr w:type="spellStart"/>
      <w:r>
        <w:t>tonnes</w:t>
      </w:r>
      <w:proofErr w:type="spellEnd"/>
      <w:r>
        <w:t xml:space="preserve"> revealing a deficit of 580,300 </w:t>
      </w:r>
      <w:proofErr w:type="spellStart"/>
      <w:r>
        <w:t>tonnes</w:t>
      </w:r>
      <w:proofErr w:type="spellEnd"/>
      <w:r>
        <w:t xml:space="preserve">. </w:t>
      </w:r>
      <w:r w:rsidR="002A7FE5">
        <w:t>From 2015</w:t>
      </w:r>
      <w:r w:rsidR="00672F5D">
        <w:t>,</w:t>
      </w:r>
      <w:r w:rsidR="002A7FE5">
        <w:t xml:space="preserve"> the deficit has decreased from its peak at </w:t>
      </w:r>
      <w:r>
        <w:t xml:space="preserve">608,602 </w:t>
      </w:r>
      <w:proofErr w:type="spellStart"/>
      <w:r>
        <w:t>tonnes</w:t>
      </w:r>
      <w:proofErr w:type="spellEnd"/>
      <w:r w:rsidR="00672F5D">
        <w:t>. This is in part due to domestic</w:t>
      </w:r>
      <w:r>
        <w:t xml:space="preserve"> production</w:t>
      </w:r>
      <w:r w:rsidR="00672F5D">
        <w:t xml:space="preserve"> increasing </w:t>
      </w:r>
      <w:r>
        <w:t>(</w:t>
      </w:r>
      <w:commentRangeStart w:id="751"/>
      <w:r>
        <w:t>The report Ghana 2010</w:t>
      </w:r>
      <w:commentRangeEnd w:id="751"/>
      <w:r w:rsidR="00672F5D">
        <w:rPr>
          <w:rStyle w:val="CommentReference"/>
        </w:rPr>
        <w:commentReference w:id="751"/>
      </w:r>
      <w:r>
        <w:t>).</w:t>
      </w:r>
      <w:commentRangeEnd w:id="748"/>
      <w:r w:rsidR="00672F5D">
        <w:rPr>
          <w:rStyle w:val="CommentReference"/>
        </w:rPr>
        <w:commentReference w:id="748"/>
      </w:r>
      <w:commentRangeEnd w:id="749"/>
      <w:r w:rsidR="003A4D1B">
        <w:rPr>
          <w:rStyle w:val="CommentReference"/>
        </w:rPr>
        <w:commentReference w:id="749"/>
      </w:r>
    </w:p>
    <w:p w14:paraId="77EE51F9" w14:textId="356D5D46" w:rsidR="0090369B" w:rsidRPr="00672F5D" w:rsidRDefault="0090369B" w:rsidP="00672F5D">
      <w:pPr>
        <w:ind w:left="720"/>
      </w:pPr>
      <w:r>
        <w:lastRenderedPageBreak/>
        <w:t>The</w:t>
      </w:r>
      <w:r w:rsidR="00672F5D">
        <w:t xml:space="preserve">re is a large </w:t>
      </w:r>
      <w:r>
        <w:t xml:space="preserve">diversity of rice quality </w:t>
      </w:r>
      <w:r w:rsidR="00672F5D">
        <w:t xml:space="preserve">in imported rice and there are </w:t>
      </w:r>
      <w:r>
        <w:t xml:space="preserve">frequent </w:t>
      </w:r>
      <w:r w:rsidR="00672F5D">
        <w:t>rumors</w:t>
      </w:r>
      <w:r>
        <w:t xml:space="preserve"> that poor qualit</w:t>
      </w:r>
      <w:r w:rsidR="00672F5D">
        <w:t xml:space="preserve">y rice is </w:t>
      </w:r>
      <w:r w:rsidRPr="001F4F5B">
        <w:t xml:space="preserve">flooding the </w:t>
      </w:r>
      <w:r>
        <w:t>local market</w:t>
      </w:r>
      <w:r w:rsidR="00672F5D">
        <w:t xml:space="preserve">s </w:t>
      </w:r>
      <w:r w:rsidR="00672F5D" w:rsidRPr="00672F5D">
        <w:rPr>
          <w:highlight w:val="yellow"/>
        </w:rPr>
        <w:t>[REF</w:t>
      </w:r>
      <w:r w:rsidR="0071490E">
        <w:rPr>
          <w:highlight w:val="yellow"/>
        </w:rPr>
        <w:t xml:space="preserve"> g3</w:t>
      </w:r>
      <w:r w:rsidR="00672F5D" w:rsidRPr="00672F5D">
        <w:rPr>
          <w:highlight w:val="yellow"/>
        </w:rPr>
        <w:t>]</w:t>
      </w:r>
      <w:r>
        <w:t xml:space="preserve">. This claim is </w:t>
      </w:r>
      <w:r w:rsidR="00672F5D">
        <w:t xml:space="preserve">worrying because </w:t>
      </w:r>
      <w:r w:rsidRPr="001F4F5B">
        <w:t xml:space="preserve">it is extremely </w:t>
      </w:r>
      <w:r>
        <w:t>cumbersome</w:t>
      </w:r>
      <w:r w:rsidRPr="001F4F5B">
        <w:t xml:space="preserve"> to identify the </w:t>
      </w:r>
      <w:r>
        <w:t>integrity st</w:t>
      </w:r>
      <w:r w:rsidRPr="001F4F5B">
        <w:t xml:space="preserve">atus </w:t>
      </w:r>
      <w:r w:rsidR="00672F5D">
        <w:t>of</w:t>
      </w:r>
      <w:r w:rsidRPr="001F4F5B">
        <w:t xml:space="preserve"> the </w:t>
      </w:r>
      <w:r>
        <w:t>rice</w:t>
      </w:r>
      <w:r w:rsidR="00672F5D">
        <w:t xml:space="preserve"> consignments</w:t>
      </w:r>
      <w:r>
        <w:t xml:space="preserve">. </w:t>
      </w:r>
    </w:p>
    <w:p w14:paraId="10A7C5EE" w14:textId="77777777" w:rsidR="00B8182D" w:rsidRDefault="0090369B" w:rsidP="00672F5D">
      <w:pPr>
        <w:ind w:left="720"/>
      </w:pPr>
      <w:r>
        <w:t>These challenges of huge import</w:t>
      </w:r>
      <w:r w:rsidR="00672F5D">
        <w:t>s</w:t>
      </w:r>
      <w:r>
        <w:t xml:space="preserve"> coupled with sub-standard quality has compe</w:t>
      </w:r>
      <w:r w:rsidR="00DA702B">
        <w:t>lled</w:t>
      </w:r>
      <w:r>
        <w:t xml:space="preserve"> the government of Ghana to introduce </w:t>
      </w:r>
      <w:r w:rsidR="00DA702B">
        <w:t xml:space="preserve">a </w:t>
      </w:r>
      <w:r>
        <w:t xml:space="preserve">flagship </w:t>
      </w:r>
      <w:r w:rsidR="00DA702B">
        <w:t>program, “</w:t>
      </w:r>
      <w:r>
        <w:t>planting for food and jobs</w:t>
      </w:r>
      <w:r w:rsidR="00DA702B">
        <w:t xml:space="preserve">”, </w:t>
      </w:r>
      <w:r>
        <w:t xml:space="preserve">with </w:t>
      </w:r>
      <w:r w:rsidR="00DA702B">
        <w:t xml:space="preserve">a </w:t>
      </w:r>
      <w:r>
        <w:t xml:space="preserve">special emphasis on rice production. </w:t>
      </w:r>
      <w:r w:rsidR="00DA702B">
        <w:t>T</w:t>
      </w:r>
      <w:r>
        <w:t xml:space="preserve">his </w:t>
      </w:r>
      <w:r w:rsidR="00DA702B">
        <w:t>program</w:t>
      </w:r>
      <w:r>
        <w:t xml:space="preserve"> is </w:t>
      </w:r>
      <w:r w:rsidR="00DA702B">
        <w:t xml:space="preserve">forecast to </w:t>
      </w:r>
      <w:r>
        <w:t xml:space="preserve">increase rice production </w:t>
      </w:r>
      <w:r w:rsidR="00DA702B">
        <w:t xml:space="preserve">from 450,000 metric </w:t>
      </w:r>
      <w:proofErr w:type="spellStart"/>
      <w:r w:rsidR="00DA702B">
        <w:t>tonnes</w:t>
      </w:r>
      <w:proofErr w:type="spellEnd"/>
      <w:r w:rsidR="00DA702B">
        <w:t xml:space="preserve"> </w:t>
      </w:r>
      <w:r>
        <w:t xml:space="preserve">to 750,000 metric </w:t>
      </w:r>
      <w:proofErr w:type="spellStart"/>
      <w:r>
        <w:t>tonnes</w:t>
      </w:r>
      <w:proofErr w:type="spellEnd"/>
      <w:r>
        <w:t xml:space="preserve"> by 2020 </w:t>
      </w:r>
      <w:commentRangeStart w:id="752"/>
      <w:r>
        <w:t>(Business-Ghana 2019)</w:t>
      </w:r>
      <w:commentRangeEnd w:id="752"/>
      <w:r w:rsidR="00DA702B">
        <w:rPr>
          <w:rStyle w:val="CommentReference"/>
        </w:rPr>
        <w:commentReference w:id="752"/>
      </w:r>
      <w:r>
        <w:t xml:space="preserve">. </w:t>
      </w:r>
    </w:p>
    <w:p w14:paraId="46BC1061" w14:textId="7EBF0AB3" w:rsidR="00E84936" w:rsidRDefault="00E84936" w:rsidP="00F5424F">
      <w:pPr>
        <w:ind w:left="720"/>
      </w:pPr>
      <w:r w:rsidRPr="00E84936">
        <w:t xml:space="preserve">In certain </w:t>
      </w:r>
      <w:r>
        <w:t xml:space="preserve">circumstances </w:t>
      </w:r>
      <w:r w:rsidRPr="00E84936">
        <w:t>both local grown and imported rice are subject to frau</w:t>
      </w:r>
      <w:r>
        <w:t>d</w:t>
      </w:r>
      <w:r w:rsidR="00A51E5C">
        <w:t xml:space="preserve">. </w:t>
      </w:r>
      <w:r>
        <w:t>Many consumers i</w:t>
      </w:r>
      <w:r w:rsidR="00DA702B">
        <w:t xml:space="preserve">n Ghana, </w:t>
      </w:r>
      <w:r>
        <w:t xml:space="preserve">show a </w:t>
      </w:r>
      <w:r w:rsidR="00DA702B">
        <w:t>preference for i</w:t>
      </w:r>
      <w:r w:rsidR="0090369B">
        <w:t>mported rice over local rice</w:t>
      </w:r>
      <w:r w:rsidR="00774C6C">
        <w:t xml:space="preserve"> because they believe imported is higher quality</w:t>
      </w:r>
      <w:r w:rsidR="00DA702B">
        <w:t xml:space="preserve">. This </w:t>
      </w:r>
      <w:r w:rsidR="0090369B">
        <w:t xml:space="preserve">has created a potential avenue for mislabeling of Ghana rice as imported </w:t>
      </w:r>
      <w:r w:rsidR="00DA702B">
        <w:t>rice</w:t>
      </w:r>
      <w:r w:rsidR="007F60F8">
        <w:t xml:space="preserve"> Conversely, t</w:t>
      </w:r>
      <w:r>
        <w:t xml:space="preserve">here are </w:t>
      </w:r>
      <w:r w:rsidR="00DA702B">
        <w:t xml:space="preserve">consumers who actively </w:t>
      </w:r>
      <w:r w:rsidR="00B8182D">
        <w:t xml:space="preserve">seek out </w:t>
      </w:r>
      <w:r w:rsidR="00DA702B">
        <w:t xml:space="preserve">Ghana rice </w:t>
      </w:r>
      <w:r w:rsidR="00B8182D">
        <w:t xml:space="preserve">to insure they are buying local in the belief that it is </w:t>
      </w:r>
      <w:r w:rsidR="00774C6C">
        <w:t>better</w:t>
      </w:r>
      <w:r w:rsidR="00B8182D">
        <w:t>.</w:t>
      </w:r>
      <w:r w:rsidR="00774C6C">
        <w:t xml:space="preserve"> S</w:t>
      </w:r>
      <w:r w:rsidR="0090369B">
        <w:t xml:space="preserve">tudies </w:t>
      </w:r>
      <w:r w:rsidR="00B8182D">
        <w:t xml:space="preserve">have shown </w:t>
      </w:r>
      <w:r w:rsidR="0090369B">
        <w:t>that</w:t>
      </w:r>
      <w:r w:rsidR="0090369B" w:rsidRPr="00CA2B17">
        <w:t xml:space="preserve"> consume</w:t>
      </w:r>
      <w:r w:rsidR="0090369B">
        <w:t xml:space="preserve">rs who </w:t>
      </w:r>
      <w:r w:rsidR="00B8182D">
        <w:t xml:space="preserve">prioritize </w:t>
      </w:r>
      <w:r w:rsidR="0090369B" w:rsidRPr="00CA2B17">
        <w:t xml:space="preserve">local rice do so out of the perception that </w:t>
      </w:r>
      <w:r w:rsidR="00B8182D">
        <w:t xml:space="preserve">even though </w:t>
      </w:r>
      <w:r w:rsidR="0090369B" w:rsidRPr="00CA2B17">
        <w:t>it is inexpensive</w:t>
      </w:r>
      <w:r w:rsidR="00B8182D">
        <w:t>, it h</w:t>
      </w:r>
      <w:r w:rsidR="0090369B" w:rsidRPr="00CA2B17">
        <w:t>as better nutriti</w:t>
      </w:r>
      <w:r w:rsidR="0090369B">
        <w:t xml:space="preserve">onal quality </w:t>
      </w:r>
      <w:r w:rsidR="00774C6C">
        <w:fldChar w:fldCharType="begin"/>
      </w:r>
      <w:r w:rsidR="001F6567">
        <w:instrText xml:space="preserve"> ADDIN EN.CITE &lt;EndNote&gt;&lt;Cite&gt;&lt;Author&gt;Diako&lt;/Author&gt;&lt;Year&gt;2010&lt;/Year&gt;&lt;RecNum&gt;976&lt;/RecNum&gt;&lt;DisplayText&gt;&lt;style face="superscript"&gt;6&lt;/style&gt;&lt;/DisplayText&gt;&lt;record&gt;&lt;rec-number&gt;976&lt;/rec-number&gt;&lt;foreign-keys&gt;&lt;key app="EN" db-id="w9ezvfad45wdw0ep92uxsde6zxxezsvvtavw" timestamp="1580224329" guid="d37fe2c5-5c4b-4d2f-8ef3-b6f2cff0be68"&gt;976&lt;/key&gt;&lt;/foreign-keys&gt;&lt;ref-type name="Journal Article"&gt;17&lt;/ref-type&gt;&lt;contributors&gt;&lt;authors&gt;&lt;author&gt;Diako, C.&lt;/author&gt;&lt;author&gt;Sakyi-Dawson, E.&lt;/author&gt;&lt;author&gt;Bediako-Amoa, B&lt;/author&gt;&lt;author&gt;Saalia, F.K&lt;/author&gt;&lt;author&gt;Manful, J.T.&lt;/author&gt;&lt;/authors&gt;&lt;/contributors&gt;&lt;titles&gt;&lt;title&gt;Consumer Perceptions, Knowledge and Preferences for Aromatic Rice Types in Ghana&lt;/title&gt;&lt;secondary-title&gt;Nature  and Science&lt;/secondary-title&gt;&lt;/titles&gt;&lt;periodical&gt;&lt;full-title&gt;Nature  and Science&lt;/full-title&gt;&lt;/periodical&gt;&lt;pages&gt;8&lt;/pages&gt;&lt;volume&gt;8&lt;/volume&gt;&lt;number&gt;12&lt;/number&gt;&lt;section&gt;12&lt;/section&gt;&lt;dates&gt;&lt;year&gt;2010&lt;/year&gt;&lt;/dates&gt;&lt;isbn&gt;1545-0740&lt;/isbn&gt;&lt;urls&gt;&lt;/urls&gt;&lt;/record&gt;&lt;/Cite&gt;&lt;/EndNote&gt;</w:instrText>
      </w:r>
      <w:r w:rsidR="00774C6C">
        <w:fldChar w:fldCharType="separate"/>
      </w:r>
      <w:r w:rsidR="001F6567" w:rsidRPr="001F6567">
        <w:rPr>
          <w:noProof/>
          <w:vertAlign w:val="superscript"/>
        </w:rPr>
        <w:t>6</w:t>
      </w:r>
      <w:r w:rsidR="00774C6C">
        <w:fldChar w:fldCharType="end"/>
      </w:r>
      <w:r w:rsidR="0090369B">
        <w:t>.</w:t>
      </w:r>
      <w:r>
        <w:t xml:space="preserve"> Furthermore, the increased </w:t>
      </w:r>
      <w:r w:rsidRPr="00E84936">
        <w:t>production and consumption of local rice builds a more sustainable economy for Ghana and region</w:t>
      </w:r>
      <w:r w:rsidR="0090369B">
        <w:t xml:space="preserve"> </w:t>
      </w:r>
    </w:p>
    <w:p w14:paraId="54D8D89E" w14:textId="76241651" w:rsidR="00774C6C" w:rsidRDefault="0090369B" w:rsidP="00E84936">
      <w:pPr>
        <w:ind w:left="720"/>
      </w:pPr>
      <w:r>
        <w:t>Th</w:t>
      </w:r>
      <w:r w:rsidR="00E84936">
        <w:t>ese</w:t>
      </w:r>
      <w:r w:rsidR="00774C6C">
        <w:t xml:space="preserve"> d</w:t>
      </w:r>
      <w:r>
        <w:t>ivergent quality perceptions</w:t>
      </w:r>
      <w:r w:rsidR="00F91931">
        <w:t xml:space="preserve"> regarding quality have</w:t>
      </w:r>
      <w:r w:rsidR="00E84936">
        <w:t xml:space="preserve"> facilitated </w:t>
      </w:r>
      <w:r>
        <w:t xml:space="preserve">food fraudsters to cheat local consumers who are at the mercy of cumbersome quality control via slow detection methods. </w:t>
      </w:r>
    </w:p>
    <w:p w14:paraId="0CCBB3EC" w14:textId="49D2532D" w:rsidR="0090369B" w:rsidRDefault="00554203" w:rsidP="00774C6C">
      <w:pPr>
        <w:ind w:left="720"/>
      </w:pPr>
      <w:r>
        <w:t xml:space="preserve">Actual </w:t>
      </w:r>
      <w:r w:rsidR="0090369B">
        <w:t>quality attribute</w:t>
      </w:r>
      <w:r w:rsidR="00774C6C">
        <w:t>s</w:t>
      </w:r>
      <w:r>
        <w:t xml:space="preserve"> including </w:t>
      </w:r>
      <w:r w:rsidR="0090369B">
        <w:t>a</w:t>
      </w:r>
      <w:r w:rsidR="0090369B" w:rsidRPr="00AA647C">
        <w:t>ppearance</w:t>
      </w:r>
      <w:r w:rsidR="0090369B">
        <w:t xml:space="preserve"> (whiteness and</w:t>
      </w:r>
      <w:r w:rsidR="0090369B" w:rsidRPr="00AA647C">
        <w:t xml:space="preserve"> </w:t>
      </w:r>
      <w:r w:rsidR="0090369B">
        <w:t xml:space="preserve">glittering) </w:t>
      </w:r>
      <w:r w:rsidR="0090369B" w:rsidRPr="00AA647C">
        <w:t xml:space="preserve">of </w:t>
      </w:r>
      <w:r w:rsidR="00774C6C">
        <w:t xml:space="preserve">uncooked </w:t>
      </w:r>
      <w:r w:rsidR="0090369B" w:rsidRPr="00AA647C">
        <w:t>rice</w:t>
      </w:r>
      <w:r w:rsidR="00E830D9">
        <w:t xml:space="preserve"> and taste/aroma for cooked rice</w:t>
      </w:r>
      <w:r w:rsidR="0090369B" w:rsidRPr="00AA647C">
        <w:t xml:space="preserve"> is </w:t>
      </w:r>
      <w:r w:rsidR="00774C6C" w:rsidRPr="00AA647C">
        <w:t>cr</w:t>
      </w:r>
      <w:r w:rsidR="00774C6C">
        <w:t xml:space="preserve">ucial </w:t>
      </w:r>
      <w:r w:rsidR="0090369B" w:rsidRPr="00AA647C">
        <w:t>to consumers in Ghana</w:t>
      </w:r>
      <w:r w:rsidR="00774C6C">
        <w:t xml:space="preserve"> </w:t>
      </w:r>
      <w:r w:rsidR="00774C6C">
        <w:fldChar w:fldCharType="begin"/>
      </w:r>
      <w:r w:rsidR="001F6567">
        <w:instrText xml:space="preserve"> ADDIN EN.CITE &lt;EndNote&gt;&lt;Cite&gt;&lt;Author&gt;Diako&lt;/Author&gt;&lt;Year&gt;2010&lt;/Year&gt;&lt;RecNum&gt;976&lt;/RecNum&gt;&lt;DisplayText&gt;&lt;style face="superscript"&gt;6&lt;/style&gt;&lt;/DisplayText&gt;&lt;record&gt;&lt;rec-number&gt;976&lt;/rec-number&gt;&lt;foreign-keys&gt;&lt;key app="EN" db-id="w9ezvfad45wdw0ep92uxsde6zxxezsvvtavw" timestamp="1580224329" guid="d37fe2c5-5c4b-4d2f-8ef3-b6f2cff0be68"&gt;976&lt;/key&gt;&lt;/foreign-keys&gt;&lt;ref-type name="Journal Article"&gt;17&lt;/ref-type&gt;&lt;contributors&gt;&lt;authors&gt;&lt;author&gt;Diako, C.&lt;/author&gt;&lt;author&gt;Sakyi-Dawson, E.&lt;/author&gt;&lt;author&gt;Bediako-Amoa, B&lt;/author&gt;&lt;author&gt;Saalia, F.K&lt;/author&gt;&lt;author&gt;Manful, J.T.&lt;/author&gt;&lt;/authors&gt;&lt;/contributors&gt;&lt;titles&gt;&lt;title&gt;Consumer Perceptions, Knowledge and Preferences for Aromatic Rice Types in Ghana&lt;/title&gt;&lt;secondary-title&gt;Nature  and Science&lt;/secondary-title&gt;&lt;/titles&gt;&lt;periodical&gt;&lt;full-title&gt;Nature  and Science&lt;/full-title&gt;&lt;/periodical&gt;&lt;pages&gt;8&lt;/pages&gt;&lt;volume&gt;8&lt;/volume&gt;&lt;number&gt;12&lt;/number&gt;&lt;section&gt;12&lt;/section&gt;&lt;dates&gt;&lt;year&gt;2010&lt;/year&gt;&lt;/dates&gt;&lt;isbn&gt;1545-0740&lt;/isbn&gt;&lt;urls&gt;&lt;/urls&gt;&lt;/record&gt;&lt;/Cite&gt;&lt;/EndNote&gt;</w:instrText>
      </w:r>
      <w:r w:rsidR="00774C6C">
        <w:fldChar w:fldCharType="separate"/>
      </w:r>
      <w:r w:rsidR="001F6567" w:rsidRPr="001F6567">
        <w:rPr>
          <w:noProof/>
          <w:vertAlign w:val="superscript"/>
        </w:rPr>
        <w:t>6</w:t>
      </w:r>
      <w:r w:rsidR="00774C6C">
        <w:fldChar w:fldCharType="end"/>
      </w:r>
      <w:r w:rsidR="0090369B" w:rsidRPr="00AA647C">
        <w:t>.</w:t>
      </w:r>
      <w:r w:rsidR="0090369B">
        <w:t xml:space="preserve"> </w:t>
      </w:r>
      <w:r w:rsidR="00774C6C">
        <w:t xml:space="preserve">Consumers also </w:t>
      </w:r>
      <w:r w:rsidR="0090369B">
        <w:t xml:space="preserve">consider cooking quality (notable expansion and speed of cooking), absence of stones, percentage broken and absence of </w:t>
      </w:r>
      <w:r w:rsidR="00774C6C">
        <w:t xml:space="preserve">mold </w:t>
      </w:r>
      <w:r w:rsidR="00774C6C" w:rsidRPr="00774C6C">
        <w:rPr>
          <w:highlight w:val="yellow"/>
        </w:rPr>
        <w:t>[REF</w:t>
      </w:r>
      <w:r w:rsidR="0071490E">
        <w:rPr>
          <w:highlight w:val="yellow"/>
        </w:rPr>
        <w:t xml:space="preserve"> g4</w:t>
      </w:r>
      <w:r w:rsidR="00774C6C" w:rsidRPr="00774C6C">
        <w:rPr>
          <w:highlight w:val="yellow"/>
        </w:rPr>
        <w:t>]</w:t>
      </w:r>
      <w:r w:rsidR="0090369B">
        <w:t>. Th</w:t>
      </w:r>
      <w:r>
        <w:t xml:space="preserve">ese </w:t>
      </w:r>
      <w:r w:rsidR="0090369B">
        <w:t>criteria often categorize</w:t>
      </w:r>
      <w:r w:rsidR="000E2C93">
        <w:t xml:space="preserve"> </w:t>
      </w:r>
      <w:r w:rsidR="0090369B">
        <w:t>rice into three distinct groups known as high quality, mid</w:t>
      </w:r>
      <w:r w:rsidR="0090369B" w:rsidRPr="00F25216">
        <w:t xml:space="preserve"> </w:t>
      </w:r>
      <w:r w:rsidR="0090369B">
        <w:t>quality and low quality. However</w:t>
      </w:r>
      <w:r w:rsidR="00F5424F">
        <w:t>,</w:t>
      </w:r>
      <w:r w:rsidR="0090369B">
        <w:t xml:space="preserve"> beyond this, there are numerous brands in the market with poor quality attribute</w:t>
      </w:r>
      <w:r>
        <w:t>s</w:t>
      </w:r>
      <w:r w:rsidR="0090369B">
        <w:t xml:space="preserve"> (mostly not easily identified by the consumer) </w:t>
      </w:r>
      <w:commentRangeStart w:id="753"/>
      <w:r w:rsidR="0090369B">
        <w:t xml:space="preserve">masked by synthetic performed and white </w:t>
      </w:r>
      <w:proofErr w:type="spellStart"/>
      <w:r w:rsidR="0090369B">
        <w:t>coloured</w:t>
      </w:r>
      <w:proofErr w:type="spellEnd"/>
      <w:r w:rsidR="0090369B">
        <w:t xml:space="preserve"> (mostly toxic) </w:t>
      </w:r>
      <w:commentRangeEnd w:id="753"/>
      <w:r>
        <w:rPr>
          <w:rStyle w:val="CommentReference"/>
        </w:rPr>
        <w:commentReference w:id="753"/>
      </w:r>
      <w:r w:rsidR="0090369B">
        <w:t xml:space="preserve">all to deceive the consumer. </w:t>
      </w:r>
    </w:p>
    <w:p w14:paraId="501941E5" w14:textId="77777777" w:rsidR="004C03DA" w:rsidRDefault="004C03DA" w:rsidP="004C03DA">
      <w:pPr>
        <w:pStyle w:val="Heading3"/>
      </w:pPr>
      <w:r>
        <w:t>Handheld NIR</w:t>
      </w:r>
    </w:p>
    <w:p w14:paraId="4EFB380F" w14:textId="6C809B25" w:rsidR="0090369B" w:rsidRDefault="00B60F58" w:rsidP="00A600B6">
      <w:pPr>
        <w:ind w:left="720"/>
        <w:rPr>
          <w:rStyle w:val="CommentReference"/>
        </w:rPr>
      </w:pPr>
      <w:commentRangeStart w:id="754"/>
      <w:commentRangeStart w:id="755"/>
      <w:r>
        <w:rPr>
          <w:noProof/>
        </w:rPr>
        <w:t xml:space="preserve">Rice samples (n=680) were collected </w:t>
      </w:r>
      <w:commentRangeEnd w:id="754"/>
      <w:r w:rsidR="00A600B6">
        <w:rPr>
          <w:rStyle w:val="CommentReference"/>
        </w:rPr>
        <w:commentReference w:id="754"/>
      </w:r>
      <w:commentRangeEnd w:id="755"/>
      <w:r w:rsidR="003C3348">
        <w:rPr>
          <w:rStyle w:val="CommentReference"/>
        </w:rPr>
        <w:commentReference w:id="755"/>
      </w:r>
      <w:r>
        <w:rPr>
          <w:noProof/>
        </w:rPr>
        <w:t xml:space="preserve">from </w:t>
      </w:r>
      <w:r w:rsidRPr="001F4F5B">
        <w:rPr>
          <w:noProof/>
        </w:rPr>
        <w:t>local millers,</w:t>
      </w:r>
      <w:r w:rsidR="005A5AE2">
        <w:rPr>
          <w:noProof/>
        </w:rPr>
        <w:t xml:space="preserve"> and </w:t>
      </w:r>
      <w:r w:rsidRPr="001F4F5B">
        <w:rPr>
          <w:noProof/>
        </w:rPr>
        <w:t xml:space="preserve">recognized retailers </w:t>
      </w:r>
      <w:r w:rsidR="00DC0F4C">
        <w:rPr>
          <w:noProof/>
        </w:rPr>
        <w:t xml:space="preserve">from </w:t>
      </w:r>
      <w:r w:rsidRPr="001F4F5B">
        <w:rPr>
          <w:noProof/>
        </w:rPr>
        <w:t>seven regions in Ghana</w:t>
      </w:r>
      <w:r w:rsidR="005A5AE2">
        <w:rPr>
          <w:noProof/>
        </w:rPr>
        <w:t xml:space="preserve">. </w:t>
      </w:r>
      <w:r>
        <w:rPr>
          <w:noProof/>
        </w:rPr>
        <w:t xml:space="preserve"> </w:t>
      </w:r>
      <w:r w:rsidR="005A5AE2">
        <w:rPr>
          <w:noProof/>
        </w:rPr>
        <w:t>I</w:t>
      </w:r>
      <w:r>
        <w:rPr>
          <w:noProof/>
        </w:rPr>
        <w:t>mported rice (from Thailand and Vietnam) was purchaed from recognised supermarkets in Ghana</w:t>
      </w:r>
      <w:r w:rsidRPr="001F4F5B">
        <w:rPr>
          <w:noProof/>
        </w:rPr>
        <w:t>.</w:t>
      </w:r>
      <w:r>
        <w:rPr>
          <w:noProof/>
          <w:color w:val="FF0000"/>
        </w:rPr>
        <w:t xml:space="preserve"> </w:t>
      </w:r>
      <w:r w:rsidR="0090369B">
        <w:t xml:space="preserve">Armed with the quality attributes, sensory </w:t>
      </w:r>
      <w:r w:rsidR="0090369B" w:rsidRPr="00682026">
        <w:rPr>
          <w:color w:val="000000" w:themeColor="text1"/>
        </w:rPr>
        <w:t xml:space="preserve">analysis </w:t>
      </w:r>
      <w:r w:rsidR="0090369B" w:rsidRPr="00682026">
        <w:rPr>
          <w:noProof/>
          <w:color w:val="000000" w:themeColor="text1"/>
        </w:rPr>
        <w:t xml:space="preserve">(1-6 point hedonic scale) </w:t>
      </w:r>
      <w:r w:rsidR="0090369B" w:rsidRPr="00682026">
        <w:rPr>
          <w:color w:val="000000" w:themeColor="text1"/>
        </w:rPr>
        <w:t xml:space="preserve">was </w:t>
      </w:r>
      <w:r>
        <w:rPr>
          <w:color w:val="000000" w:themeColor="text1"/>
        </w:rPr>
        <w:t xml:space="preserve">performed </w:t>
      </w:r>
      <w:r w:rsidR="0090369B">
        <w:t>and the rice samples</w:t>
      </w:r>
      <w:r w:rsidR="00E84936">
        <w:t xml:space="preserve"> </w:t>
      </w:r>
      <w:r w:rsidR="0090369B">
        <w:t xml:space="preserve">were </w:t>
      </w:r>
      <w:r>
        <w:t xml:space="preserve">further </w:t>
      </w:r>
      <w:r w:rsidR="0090369B">
        <w:t>grouped into three distinct group</w:t>
      </w:r>
      <w:r w:rsidR="00E84936">
        <w:t xml:space="preserve">s: high quality </w:t>
      </w:r>
      <w:r w:rsidR="00E84936" w:rsidRPr="00E84936">
        <w:rPr>
          <w:highlight w:val="yellow"/>
        </w:rPr>
        <w:t>(n=x)</w:t>
      </w:r>
      <w:r w:rsidR="00E84936">
        <w:t xml:space="preserve">, mid quality </w:t>
      </w:r>
      <w:r w:rsidR="00E84936" w:rsidRPr="00E84936">
        <w:rPr>
          <w:highlight w:val="yellow"/>
        </w:rPr>
        <w:t>(n=x)</w:t>
      </w:r>
      <w:r w:rsidR="00E84936">
        <w:t xml:space="preserve"> and low quality </w:t>
      </w:r>
      <w:r w:rsidR="00E84936" w:rsidRPr="00E84936">
        <w:rPr>
          <w:highlight w:val="yellow"/>
        </w:rPr>
        <w:t>(n=x)</w:t>
      </w:r>
      <w:r w:rsidR="0090369B">
        <w:t xml:space="preserve">. Interestingly these grouping </w:t>
      </w:r>
      <w:r w:rsidR="002423EE">
        <w:t xml:space="preserve">correlated to purchase price.  </w:t>
      </w:r>
      <w:r>
        <w:t xml:space="preserve">Samples were scanned using the </w:t>
      </w:r>
      <w:proofErr w:type="spellStart"/>
      <w:r>
        <w:t>SCiO</w:t>
      </w:r>
      <w:proofErr w:type="spellEnd"/>
      <w:r>
        <w:t>.</w:t>
      </w:r>
      <w:r w:rsidR="00E24EA1">
        <w:t xml:space="preserve"> </w:t>
      </w:r>
      <w:r w:rsidR="00DC0F4C">
        <w:t>D</w:t>
      </w:r>
      <w:r w:rsidR="0090369B">
        <w:rPr>
          <w:noProof/>
        </w:rPr>
        <w:t>ata sets were subjected to several preprocessing techniques</w:t>
      </w:r>
      <w:r w:rsidR="00E24EA1">
        <w:rPr>
          <w:noProof/>
        </w:rPr>
        <w:t xml:space="preserve"> </w:t>
      </w:r>
      <w:r w:rsidR="00A600B6">
        <w:rPr>
          <w:noProof/>
        </w:rPr>
        <w:t xml:space="preserve">indivudually and combined before PCAs were </w:t>
      </w:r>
      <w:r w:rsidR="00E24EA1">
        <w:rPr>
          <w:noProof/>
        </w:rPr>
        <w:t>generat</w:t>
      </w:r>
      <w:r w:rsidR="00A600B6">
        <w:rPr>
          <w:noProof/>
        </w:rPr>
        <w:t>ed i</w:t>
      </w:r>
      <w:r w:rsidR="00E24EA1">
        <w:rPr>
          <w:noProof/>
        </w:rPr>
        <w:t>n Matlab</w:t>
      </w:r>
      <w:r w:rsidR="00A600B6">
        <w:rPr>
          <w:rStyle w:val="CommentReference"/>
        </w:rPr>
        <w:t>.</w:t>
      </w:r>
    </w:p>
    <w:p w14:paraId="48C33E10" w14:textId="3308A8FB" w:rsidR="007E5DE5" w:rsidRPr="001A47FE" w:rsidRDefault="00442779" w:rsidP="001A47FE">
      <w:pPr>
        <w:ind w:left="720"/>
        <w:rPr>
          <w:sz w:val="16"/>
          <w:szCs w:val="16"/>
        </w:rPr>
      </w:pPr>
      <w:r>
        <w:t xml:space="preserve">Two </w:t>
      </w:r>
      <w:r w:rsidR="001A47FE">
        <w:t>major questions were asked; how to differentiate the quality of rice</w:t>
      </w:r>
      <w:r w:rsidR="00421A31">
        <w:t xml:space="preserve"> </w:t>
      </w:r>
      <w:r w:rsidR="001A47FE">
        <w:t xml:space="preserve">and </w:t>
      </w:r>
      <w:r w:rsidR="00421A31">
        <w:t xml:space="preserve">how to </w:t>
      </w:r>
      <w:r w:rsidR="001A47FE">
        <w:t>identify locally grown Ghana rice from imported ones.</w:t>
      </w:r>
      <w:r w:rsidR="00D26280">
        <w:t xml:space="preserve"> PCAs buil</w:t>
      </w:r>
      <w:r w:rsidR="002B0A51">
        <w:t>t</w:t>
      </w:r>
      <w:r w:rsidR="00D26280">
        <w:t xml:space="preserve"> after MSC pre-processing provides clear cluster trends for each of the questions asked of the Ghana rice samples. </w:t>
      </w:r>
      <w:r w:rsidR="007E5DE5">
        <w:t>For quality grades,</w:t>
      </w:r>
      <w:r w:rsidR="00D26280">
        <w:t xml:space="preserve"> the first t</w:t>
      </w:r>
      <w:r w:rsidR="007E5DE5" w:rsidRPr="0054500C">
        <w:t xml:space="preserve">hree </w:t>
      </w:r>
      <w:r w:rsidR="001A47FE">
        <w:t xml:space="preserve">principle components explain </w:t>
      </w:r>
      <w:r w:rsidR="007E5DE5" w:rsidRPr="0054500C">
        <w:t>98.67%</w:t>
      </w:r>
      <w:r w:rsidR="007E5DE5">
        <w:t xml:space="preserve"> </w:t>
      </w:r>
      <w:r w:rsidR="00D26280">
        <w:t>of the variation</w:t>
      </w:r>
      <w:r w:rsidR="00421A31">
        <w:t xml:space="preserve"> </w:t>
      </w:r>
      <w:r w:rsidR="007E5DE5">
        <w:t xml:space="preserve">and whether the rice was locally grown or imported, the first three </w:t>
      </w:r>
      <w:r w:rsidR="001A47FE">
        <w:t xml:space="preserve">principle components explain </w:t>
      </w:r>
      <w:r w:rsidR="007E5DE5">
        <w:t>99.84%</w:t>
      </w:r>
      <w:r w:rsidR="001A47FE">
        <w:t>.</w:t>
      </w:r>
    </w:p>
    <w:p w14:paraId="248C6C8B" w14:textId="0284BD58" w:rsidR="0090369B" w:rsidRDefault="001A47FE" w:rsidP="001A47FE">
      <w:pPr>
        <w:ind w:left="720"/>
      </w:pPr>
      <w:r>
        <w:t>T</w:t>
      </w:r>
      <w:r w:rsidR="0090369B" w:rsidRPr="003D43B0">
        <w:t xml:space="preserve">he handheld spectroscopic technique coupled with </w:t>
      </w:r>
      <w:commentRangeStart w:id="756"/>
      <w:r w:rsidR="0090369B" w:rsidRPr="003D43B0">
        <w:t xml:space="preserve">chemometric has </w:t>
      </w:r>
      <w:commentRangeEnd w:id="756"/>
      <w:r>
        <w:rPr>
          <w:rStyle w:val="CommentReference"/>
        </w:rPr>
        <w:commentReference w:id="756"/>
      </w:r>
      <w:r w:rsidR="0090369B" w:rsidRPr="003D43B0">
        <w:t xml:space="preserve">been successfully used to rapidly differentiate three categories of rice (High quality, mid quality and low quality). In </w:t>
      </w:r>
      <w:proofErr w:type="gramStart"/>
      <w:r w:rsidR="0090369B" w:rsidRPr="003D43B0">
        <w:lastRenderedPageBreak/>
        <w:t>addition</w:t>
      </w:r>
      <w:proofErr w:type="gramEnd"/>
      <w:r w:rsidR="0090369B" w:rsidRPr="003D43B0">
        <w:t xml:space="preserve"> the techniques has been employed to </w:t>
      </w:r>
      <w:r w:rsidR="00EC45B8">
        <w:t xml:space="preserve">differentiate between </w:t>
      </w:r>
      <w:r w:rsidR="0090369B" w:rsidRPr="003D43B0">
        <w:t>imported a</w:t>
      </w:r>
      <w:commentRangeStart w:id="757"/>
      <w:r w:rsidR="0090369B" w:rsidRPr="003D43B0">
        <w:t>nd locally grown rice to overcome re-bagging and mis-labelling, classification of rice samples from country specific (Ghana, Thailand, Vietnam).</w:t>
      </w:r>
      <w:commentRangeEnd w:id="757"/>
      <w:r w:rsidR="00EC45B8">
        <w:rPr>
          <w:rStyle w:val="CommentReference"/>
        </w:rPr>
        <w:commentReference w:id="757"/>
      </w:r>
    </w:p>
    <w:p w14:paraId="16031247" w14:textId="77777777" w:rsidR="0090369B" w:rsidRDefault="0090369B" w:rsidP="0090369B">
      <w:pPr>
        <w:pStyle w:val="Heading3"/>
      </w:pPr>
      <w:r w:rsidRPr="005E7C30">
        <w:t>GC-MS Jasmine rice samples from Ghana</w:t>
      </w:r>
      <w:r>
        <w:t xml:space="preserve"> </w:t>
      </w:r>
    </w:p>
    <w:p w14:paraId="0EE0EE16" w14:textId="23220A2F" w:rsidR="0090369B" w:rsidRDefault="0090369B" w:rsidP="005E7C30">
      <w:pPr>
        <w:ind w:left="720"/>
      </w:pPr>
      <w:r>
        <w:t xml:space="preserve">VOC profile of </w:t>
      </w:r>
      <w:r w:rsidR="005E7C30">
        <w:t xml:space="preserve">high- and low-quality jasmine from Ghana where </w:t>
      </w:r>
      <w:proofErr w:type="spellStart"/>
      <w:r w:rsidR="005E7C30">
        <w:t>analysed</w:t>
      </w:r>
      <w:proofErr w:type="spellEnd"/>
      <w:r>
        <w:t xml:space="preserve">. PLS-DA analysis was performed on the data matrix obtained from GC-MS spectral analysis. </w:t>
      </w:r>
      <w:r w:rsidR="005E7C30">
        <w:fldChar w:fldCharType="begin"/>
      </w:r>
      <w:r w:rsidR="005E7C30">
        <w:instrText xml:space="preserve"> REF _Ref31133351 \h </w:instrText>
      </w:r>
      <w:r w:rsidR="005E7C30">
        <w:fldChar w:fldCharType="separate"/>
      </w:r>
      <w:r w:rsidR="007A2AB2">
        <w:t xml:space="preserve">Figure </w:t>
      </w:r>
      <w:r w:rsidR="007A2AB2">
        <w:rPr>
          <w:noProof/>
        </w:rPr>
        <w:t>6</w:t>
      </w:r>
      <w:r w:rsidR="005E7C30">
        <w:fldChar w:fldCharType="end"/>
      </w:r>
      <w:r>
        <w:t xml:space="preserve"> show</w:t>
      </w:r>
      <w:r w:rsidR="005E7C30">
        <w:t>s</w:t>
      </w:r>
      <w:r>
        <w:t xml:space="preserve"> that </w:t>
      </w:r>
      <w:r w:rsidR="005E7C30">
        <w:t xml:space="preserve">the </w:t>
      </w:r>
      <w:r>
        <w:t xml:space="preserve">first two components explained 71.3% of total variation. Principal component </w:t>
      </w:r>
      <w:r w:rsidR="005E7C30">
        <w:t>1</w:t>
      </w:r>
      <w:r>
        <w:t xml:space="preserve"> show</w:t>
      </w:r>
      <w:r w:rsidR="005E7C30">
        <w:t>s</w:t>
      </w:r>
      <w:r>
        <w:t xml:space="preserve"> clear difference in high quality and low-quality sample groups. Model validation with cross validation of independent data set </w:t>
      </w:r>
      <w:r w:rsidR="005E7C30">
        <w:t xml:space="preserve">gave </w:t>
      </w:r>
      <w:r>
        <w:t xml:space="preserve">good Q2 (0.97632), R2 (0.99931) and accuracy (1.0) presented in </w:t>
      </w:r>
      <w:commentRangeStart w:id="758"/>
      <w:r>
        <w:t xml:space="preserve">figure 4. </w:t>
      </w:r>
      <w:commentRangeEnd w:id="758"/>
      <w:r w:rsidR="005E7C30">
        <w:rPr>
          <w:rStyle w:val="CommentReference"/>
        </w:rPr>
        <w:commentReference w:id="758"/>
      </w:r>
      <w:r>
        <w:t xml:space="preserve">Further permutation test analysis showed model validation with significance (p &lt; 0.01). Hierarchical clustering analysis was further </w:t>
      </w:r>
      <w:commentRangeStart w:id="759"/>
      <w:r>
        <w:t>performed and showed clear separate clustering of High-quality jasmine samples from low quality jasmine samples from Ghana</w:t>
      </w:r>
      <w:r w:rsidR="005E7C30">
        <w:t>.</w:t>
      </w:r>
      <w:commentRangeEnd w:id="759"/>
      <w:r w:rsidR="005E7C30">
        <w:rPr>
          <w:rStyle w:val="CommentReference"/>
        </w:rPr>
        <w:commentReference w:id="759"/>
      </w:r>
    </w:p>
    <w:p w14:paraId="6E756C87" w14:textId="77777777" w:rsidR="005E7C30" w:rsidRDefault="0090369B" w:rsidP="005E7C30">
      <w:pPr>
        <w:keepNext/>
        <w:spacing w:line="360" w:lineRule="auto"/>
        <w:ind w:left="720"/>
      </w:pPr>
      <w:r>
        <w:rPr>
          <w:noProof/>
          <w:lang w:eastAsia="zh-CN"/>
        </w:rPr>
        <w:drawing>
          <wp:inline distT="0" distB="0" distL="0" distR="0" wp14:anchorId="5EE4AEFE" wp14:editId="061A3EE9">
            <wp:extent cx="3990975" cy="2409825"/>
            <wp:effectExtent l="0" t="0" r="9525" b="9525"/>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8">
                      <a:extLst>
                        <a:ext uri="{28A0092B-C50C-407E-A947-70E740481C1C}">
                          <a14:useLocalDpi xmlns:a14="http://schemas.microsoft.com/office/drawing/2010/main" val="0"/>
                        </a:ext>
                      </a:extLst>
                    </a:blip>
                    <a:stretch>
                      <a:fillRect/>
                    </a:stretch>
                  </pic:blipFill>
                  <pic:spPr>
                    <a:xfrm>
                      <a:off x="0" y="0"/>
                      <a:ext cx="3990975" cy="2409825"/>
                    </a:xfrm>
                    <a:prstGeom prst="rect">
                      <a:avLst/>
                    </a:prstGeom>
                  </pic:spPr>
                </pic:pic>
              </a:graphicData>
            </a:graphic>
          </wp:inline>
        </w:drawing>
      </w:r>
    </w:p>
    <w:p w14:paraId="661A6F9F" w14:textId="2309B678" w:rsidR="0090369B" w:rsidRDefault="005E7C30" w:rsidP="005E7C30">
      <w:pPr>
        <w:pStyle w:val="Caption"/>
        <w:rPr>
          <w:rFonts w:ascii="Times New Roman" w:hAnsi="Times New Roman" w:cs="Times New Roman"/>
        </w:rPr>
      </w:pPr>
      <w:bookmarkStart w:id="760" w:name="_Ref31133351"/>
      <w:r>
        <w:t xml:space="preserve">Figure </w:t>
      </w:r>
      <w:r w:rsidR="00CD3BA6">
        <w:fldChar w:fldCharType="begin"/>
      </w:r>
      <w:r w:rsidR="00CD3BA6">
        <w:instrText xml:space="preserve"> SEQ Figure \* ARABIC </w:instrText>
      </w:r>
      <w:r w:rsidR="00CD3BA6">
        <w:fldChar w:fldCharType="separate"/>
      </w:r>
      <w:r w:rsidR="007A2AB2">
        <w:rPr>
          <w:noProof/>
        </w:rPr>
        <w:t>6</w:t>
      </w:r>
      <w:r w:rsidR="00CD3BA6">
        <w:fldChar w:fldCharType="end"/>
      </w:r>
      <w:bookmarkEnd w:id="760"/>
      <w:r>
        <w:t>:</w:t>
      </w:r>
      <w:r w:rsidRPr="005E7C30">
        <w:rPr>
          <w:rFonts w:ascii="Times New Roman" w:hAnsi="Times New Roman" w:cs="Times New Roman"/>
        </w:rPr>
        <w:t xml:space="preserve"> </w:t>
      </w:r>
      <w:r>
        <w:rPr>
          <w:rFonts w:ascii="Times New Roman" w:hAnsi="Times New Roman" w:cs="Times New Roman"/>
        </w:rPr>
        <w:t xml:space="preserve">Principal component analysis of High quality and low-quality Jasmine rice samples from Ghana. 10 samples were analysed from each sample group.  </w:t>
      </w:r>
    </w:p>
    <w:p w14:paraId="711ED720" w14:textId="77777777" w:rsidR="0090369B" w:rsidRPr="00302339" w:rsidRDefault="0090369B" w:rsidP="0090369B">
      <w:pPr>
        <w:rPr>
          <w:sz w:val="28"/>
          <w:szCs w:val="28"/>
        </w:rPr>
      </w:pPr>
    </w:p>
    <w:bookmarkEnd w:id="746"/>
    <w:p w14:paraId="026CB5F5" w14:textId="77777777" w:rsidR="009B45D8" w:rsidRDefault="009B45D8" w:rsidP="003D43B0">
      <w:pPr>
        <w:pStyle w:val="Heading2"/>
      </w:pPr>
      <w:r w:rsidRPr="00E729BE">
        <w:t>Use Case 1:  Vietnam</w:t>
      </w:r>
      <w:r>
        <w:t xml:space="preserve"> </w:t>
      </w:r>
    </w:p>
    <w:p w14:paraId="337A3A33" w14:textId="30ACA874" w:rsidR="004958B1" w:rsidRDefault="004958B1" w:rsidP="216DE655">
      <w:pPr>
        <w:pStyle w:val="ListParagraph"/>
        <w:numPr>
          <w:ilvl w:val="1"/>
          <w:numId w:val="8"/>
        </w:numPr>
        <w:ind w:left="1440"/>
      </w:pPr>
      <w:r w:rsidRPr="216DE655">
        <w:rPr>
          <w:highlight w:val="yellow"/>
        </w:rPr>
        <w:t>Also used GC-MS to analyze VOCs:  describe results</w:t>
      </w:r>
      <w:r w:rsidR="6C538BA9" w:rsidRPr="216DE655">
        <w:rPr>
          <w:highlight w:val="yellow"/>
        </w:rPr>
        <w:t xml:space="preserve"> </w:t>
      </w:r>
      <w:commentRangeStart w:id="761"/>
      <w:commentRangeEnd w:id="761"/>
      <w:r>
        <w:rPr>
          <w:rStyle w:val="CommentReference"/>
        </w:rPr>
        <w:commentReference w:id="761"/>
      </w:r>
    </w:p>
    <w:p w14:paraId="0E6EA555" w14:textId="0BDD8901" w:rsidR="003D43B0" w:rsidRDefault="005B42F0" w:rsidP="00925D23">
      <w:pPr>
        <w:pStyle w:val="ListParagraph"/>
        <w:numPr>
          <w:ilvl w:val="1"/>
          <w:numId w:val="8"/>
        </w:numPr>
        <w:ind w:left="1440"/>
        <w:rPr>
          <w:highlight w:val="yellow"/>
        </w:rPr>
      </w:pPr>
      <w:r w:rsidRPr="5ABD0BDC">
        <w:rPr>
          <w:highlight w:val="yellow"/>
        </w:rPr>
        <w:t xml:space="preserve">Summary of project so far, and </w:t>
      </w:r>
    </w:p>
    <w:p w14:paraId="0E92380E" w14:textId="7A6AEBC9" w:rsidR="00C12D84" w:rsidRDefault="00C12D84" w:rsidP="00C12D84">
      <w:pPr>
        <w:rPr>
          <w:highlight w:val="yellow"/>
        </w:rPr>
      </w:pPr>
    </w:p>
    <w:p w14:paraId="130EBE38" w14:textId="1A0D6797" w:rsidR="008C0F09" w:rsidRDefault="00B53BB6" w:rsidP="008C0F09">
      <w:pPr>
        <w:ind w:left="720"/>
      </w:pPr>
      <w:r>
        <w:t xml:space="preserve">Vietnam </w:t>
      </w:r>
      <w:r w:rsidR="004E3163">
        <w:t xml:space="preserve">is the third biggest rice exported in the world, following only </w:t>
      </w:r>
      <w:r w:rsidR="00DE0913">
        <w:t>India and Thailand</w:t>
      </w:r>
      <w:r w:rsidR="004A6F7E">
        <w:t xml:space="preserve"> </w:t>
      </w:r>
      <w:r w:rsidR="004A6F7E">
        <w:fldChar w:fldCharType="begin"/>
      </w:r>
      <w:r w:rsidR="00FE2241">
        <w:instrText xml:space="preserve"> ADDIN EN.CITE &lt;EndNote&gt;&lt;Cite&gt;&lt;Author&gt;Statista&lt;/Author&gt;&lt;Year&gt;2019&lt;/Year&gt;&lt;RecNum&gt;978&lt;/RecNum&gt;&lt;DisplayText&gt;&lt;style face="superscript"&gt;3&lt;/style&gt;&lt;/DisplayText&gt;&lt;record&gt;&lt;rec-number&gt;978&lt;/rec-number&gt;&lt;foreign-keys&gt;&lt;key app="EN" db-id="w9ezvfad45wdw0ep92uxsde6zxxezsvvtavw" timestamp="1581345681"&gt;978&lt;/key&gt;&lt;/foreign-keys&gt;&lt;ref-type name="Web Page"&gt;12&lt;/ref-type&gt;&lt;contributors&gt;&lt;authors&gt;&lt;author&gt;Statista&lt;/author&gt;&lt;/authors&gt;&lt;/contributors&gt;&lt;titles&gt;&lt;title&gt;Paddy rice production worldwide 2017-2018, by country&lt;/title&gt;&lt;/titles&gt;&lt;volume&gt;2020&lt;/volume&gt;&lt;number&gt;10th February&lt;/number&gt;&lt;dates&gt;&lt;year&gt;2019&lt;/year&gt;&lt;/dates&gt;&lt;urls&gt;&lt;related-urls&gt;&lt;url&gt;https://www.statista.com/statistics/255937/leading-rice-producers-worldwide/&lt;/url&gt;&lt;/related-urls&gt;&lt;/urls&gt;&lt;/record&gt;&lt;/Cite&gt;&lt;/EndNote&gt;</w:instrText>
      </w:r>
      <w:r w:rsidR="004A6F7E">
        <w:fldChar w:fldCharType="separate"/>
      </w:r>
      <w:r w:rsidR="00FE2241" w:rsidRPr="00FE2241">
        <w:rPr>
          <w:noProof/>
          <w:vertAlign w:val="superscript"/>
        </w:rPr>
        <w:t>3</w:t>
      </w:r>
      <w:r w:rsidR="004A6F7E">
        <w:fldChar w:fldCharType="end"/>
      </w:r>
      <w:r w:rsidR="00EE5F30">
        <w:t>.</w:t>
      </w:r>
      <w:r w:rsidR="00DE0913">
        <w:t xml:space="preserve"> </w:t>
      </w:r>
      <w:r w:rsidR="008C0F09">
        <w:t xml:space="preserve">In 2018 </w:t>
      </w:r>
      <w:r w:rsidR="4F9909B1">
        <w:t xml:space="preserve">Vietnam exported 6 </w:t>
      </w:r>
      <w:r w:rsidR="008C0F09">
        <w:t xml:space="preserve">million </w:t>
      </w:r>
      <w:r w:rsidR="00DF6B23">
        <w:t xml:space="preserve">metric </w:t>
      </w:r>
      <w:proofErr w:type="spellStart"/>
      <w:r w:rsidR="00DF6B23">
        <w:t>tonnes</w:t>
      </w:r>
      <w:proofErr w:type="spellEnd"/>
      <w:r w:rsidR="4F9909B1">
        <w:t xml:space="preserve"> of rice with </w:t>
      </w:r>
      <w:r w:rsidR="00DF6B23">
        <w:t>an estimated market value of</w:t>
      </w:r>
      <w:r w:rsidR="4F9909B1">
        <w:t xml:space="preserve"> </w:t>
      </w:r>
      <w:r w:rsidR="00EE794D">
        <w:t>$</w:t>
      </w:r>
      <w:r w:rsidR="4F9909B1">
        <w:t>3 billion USD</w:t>
      </w:r>
      <w:r w:rsidR="0022376B">
        <w:t xml:space="preserve"> </w:t>
      </w:r>
      <w:r w:rsidR="008C0F09" w:rsidRPr="008C0F09">
        <w:rPr>
          <w:highlight w:val="yellow"/>
        </w:rPr>
        <w:t>[REF</w:t>
      </w:r>
      <w:r w:rsidR="0071490E">
        <w:rPr>
          <w:highlight w:val="yellow"/>
        </w:rPr>
        <w:t xml:space="preserve"> v1</w:t>
      </w:r>
      <w:r w:rsidR="008C0F09" w:rsidRPr="008C0F09">
        <w:rPr>
          <w:highlight w:val="yellow"/>
        </w:rPr>
        <w:t>]</w:t>
      </w:r>
      <w:r w:rsidR="4F9909B1">
        <w:t xml:space="preserve">. The average price of rice is </w:t>
      </w:r>
      <w:r w:rsidR="00F24E98">
        <w:t>$</w:t>
      </w:r>
      <w:r w:rsidR="4F9909B1">
        <w:t xml:space="preserve">502 </w:t>
      </w:r>
      <w:r w:rsidR="009B44EB" w:rsidRPr="00EE5F30">
        <w:rPr>
          <w:highlight w:val="yellow"/>
        </w:rPr>
        <w:t>or is it $429, as stated</w:t>
      </w:r>
      <w:r w:rsidR="00EE5F30">
        <w:rPr>
          <w:highlight w:val="yellow"/>
        </w:rPr>
        <w:t xml:space="preserve"> in section that has been removed (refer to original version you sent</w:t>
      </w:r>
      <w:r w:rsidR="009B44EB" w:rsidRPr="00EE5F30">
        <w:rPr>
          <w:highlight w:val="yellow"/>
        </w:rPr>
        <w:t>)</w:t>
      </w:r>
      <w:r w:rsidR="009B44EB">
        <w:t xml:space="preserve"> </w:t>
      </w:r>
      <w:r w:rsidR="4F9909B1">
        <w:t>USD</w:t>
      </w:r>
      <w:r w:rsidR="00F24E98">
        <w:t xml:space="preserve"> per metric </w:t>
      </w:r>
      <w:proofErr w:type="spellStart"/>
      <w:r w:rsidR="00F24E98">
        <w:t>tonne</w:t>
      </w:r>
      <w:proofErr w:type="spellEnd"/>
      <w:r w:rsidR="008C0F09">
        <w:t xml:space="preserve"> </w:t>
      </w:r>
      <w:r w:rsidR="008C0F09" w:rsidRPr="008C0F09">
        <w:rPr>
          <w:highlight w:val="yellow"/>
        </w:rPr>
        <w:t>[Ref</w:t>
      </w:r>
      <w:r w:rsidR="0071490E">
        <w:rPr>
          <w:highlight w:val="yellow"/>
        </w:rPr>
        <w:t xml:space="preserve"> v2</w:t>
      </w:r>
      <w:r w:rsidR="008C0F09" w:rsidRPr="008C0F09">
        <w:rPr>
          <w:highlight w:val="yellow"/>
        </w:rPr>
        <w:t>]</w:t>
      </w:r>
      <w:r w:rsidR="4F9909B1">
        <w:t xml:space="preserve">. </w:t>
      </w:r>
      <w:r w:rsidR="00C12D84">
        <w:t xml:space="preserve">Vietnam </w:t>
      </w:r>
      <w:r w:rsidR="00014023">
        <w:t xml:space="preserve">enjoys two harvest each year, one in early spring and another in </w:t>
      </w:r>
      <w:r w:rsidR="00757647">
        <w:t xml:space="preserve">late summer.  </w:t>
      </w:r>
    </w:p>
    <w:p w14:paraId="4BFC168A" w14:textId="005A187C" w:rsidR="00C12D84" w:rsidRDefault="00C12D84" w:rsidP="008C0F09">
      <w:pPr>
        <w:ind w:left="720"/>
      </w:pPr>
      <w:r>
        <w:t xml:space="preserve">There are 2 big issues in </w:t>
      </w:r>
      <w:r w:rsidR="008C0F09">
        <w:t xml:space="preserve">the </w:t>
      </w:r>
      <w:r>
        <w:t>Vietnam</w:t>
      </w:r>
      <w:r w:rsidR="008C0F09">
        <w:t>ese</w:t>
      </w:r>
      <w:r>
        <w:t xml:space="preserve"> rice market. The </w:t>
      </w:r>
      <w:r w:rsidR="008C0F09">
        <w:t>first</w:t>
      </w:r>
      <w:r>
        <w:t xml:space="preserve"> issue is the export value. Vietnam </w:t>
      </w:r>
      <w:r w:rsidR="00757647">
        <w:t>does not currently have a</w:t>
      </w:r>
      <w:r w:rsidR="00FC38DE">
        <w:t xml:space="preserve"> </w:t>
      </w:r>
      <w:r>
        <w:t>national brand name</w:t>
      </w:r>
      <w:r w:rsidR="007250D6">
        <w:t>, unlike India (Basmati)</w:t>
      </w:r>
      <w:r w:rsidR="003F171C">
        <w:t>, or Thailand (</w:t>
      </w:r>
      <w:proofErr w:type="spellStart"/>
      <w:r w:rsidR="003F171C">
        <w:t>Hom</w:t>
      </w:r>
      <w:proofErr w:type="spellEnd"/>
      <w:r w:rsidR="003F171C">
        <w:t xml:space="preserve"> Mali).  </w:t>
      </w:r>
      <w:r w:rsidR="009B44EB" w:rsidDel="009B44EB">
        <w:t xml:space="preserve"> </w:t>
      </w:r>
      <w:r w:rsidR="00B8730B">
        <w:t xml:space="preserve"> </w:t>
      </w:r>
      <w:r w:rsidR="00B8730B">
        <w:lastRenderedPageBreak/>
        <w:t>Because Vietnam rice produc</w:t>
      </w:r>
      <w:r w:rsidR="00A940F1">
        <w:t>ers</w:t>
      </w:r>
      <w:r w:rsidR="00B8730B">
        <w:t xml:space="preserve"> believe that the lack </w:t>
      </w:r>
      <w:r w:rsidR="00A940F1">
        <w:t>of</w:t>
      </w:r>
      <w:r w:rsidR="00B8730B">
        <w:t xml:space="preserve"> a national brand </w:t>
      </w:r>
      <w:r w:rsidR="00A940F1">
        <w:t xml:space="preserve">limits the perceived value of Vietnamese rice exports, </w:t>
      </w:r>
      <w:r>
        <w:t>Vietnam is trying to build a national brand, but the communication for this brand is not efficient, and the rice import</w:t>
      </w:r>
      <w:r w:rsidR="008B6235">
        <w:t>ing</w:t>
      </w:r>
      <w:r>
        <w:t xml:space="preserve"> countries still consider Vietnam rice </w:t>
      </w:r>
      <w:r w:rsidR="008B6235">
        <w:t xml:space="preserve">as </w:t>
      </w:r>
      <w:r>
        <w:t xml:space="preserve">low quality. </w:t>
      </w:r>
      <w:commentRangeStart w:id="762"/>
      <w:r>
        <w:t xml:space="preserve">In addition, if some of Vietnam rice varieties is purchased at higher price, for example Dai Thom 8 or OM 6979, some rice manufacturers will mix with other lower price varieties in order to sell with lower price to gain the market share. </w:t>
      </w:r>
      <w:commentRangeEnd w:id="762"/>
      <w:r w:rsidR="00FC38DE">
        <w:rPr>
          <w:rStyle w:val="CommentReference"/>
        </w:rPr>
        <w:commentReference w:id="762"/>
      </w:r>
      <w:r>
        <w:t xml:space="preserve">This kind of fraudulent is </w:t>
      </w:r>
      <w:r w:rsidR="008B6235">
        <w:t>one of</w:t>
      </w:r>
      <w:r>
        <w:t xml:space="preserve"> a big </w:t>
      </w:r>
      <w:proofErr w:type="gramStart"/>
      <w:r>
        <w:t>headache</w:t>
      </w:r>
      <w:proofErr w:type="gramEnd"/>
      <w:r>
        <w:t xml:space="preserve"> for Vietnam rice manufacturers. </w:t>
      </w:r>
    </w:p>
    <w:p w14:paraId="72E48410" w14:textId="19D5C96A" w:rsidR="00C12D84" w:rsidRDefault="00FC38DE" w:rsidP="00C12D84">
      <w:pPr>
        <w:ind w:left="720"/>
      </w:pPr>
      <w:r>
        <w:t xml:space="preserve">For the purpose of this study </w:t>
      </w:r>
      <w:commentRangeStart w:id="763"/>
      <w:r>
        <w:t>w</w:t>
      </w:r>
      <w:r w:rsidR="00C12D84">
        <w:t xml:space="preserve">e define </w:t>
      </w:r>
      <w:r>
        <w:t xml:space="preserve">rice </w:t>
      </w:r>
      <w:commentRangeEnd w:id="763"/>
      <w:r>
        <w:rPr>
          <w:rStyle w:val="CommentReference"/>
        </w:rPr>
        <w:commentReference w:id="763"/>
      </w:r>
      <w:r w:rsidR="00C12D84">
        <w:t xml:space="preserve">quality according to the cooking quality and the appearance of rice. The </w:t>
      </w:r>
      <w:r>
        <w:t>high-quality</w:t>
      </w:r>
      <w:r w:rsidR="00C12D84">
        <w:t xml:space="preserve"> </w:t>
      </w:r>
      <w:r>
        <w:t>rice always</w:t>
      </w:r>
      <w:r w:rsidR="00C12D84">
        <w:t xml:space="preserve"> has a bright surface, nearly transparent body, soft texture and good cooking quality. The </w:t>
      </w:r>
      <w:r>
        <w:t>low-quality</w:t>
      </w:r>
      <w:r w:rsidR="00C12D84">
        <w:t xml:space="preserve"> rice has a hard texture and low cooking quality. The price of high-quality rice is about 20-25% higher than low quality rice. In the local market</w:t>
      </w:r>
      <w:r>
        <w:t>,</w:t>
      </w:r>
      <w:r w:rsidR="00C12D84">
        <w:t xml:space="preserve"> there are more than 150 different brands. The most popular brands </w:t>
      </w:r>
      <w:r>
        <w:t xml:space="preserve">are </w:t>
      </w:r>
      <w:r w:rsidR="00C12D84">
        <w:t xml:space="preserve">always </w:t>
      </w:r>
      <w:r>
        <w:t xml:space="preserve">exposed to fraud risk in that fraudulent </w:t>
      </w:r>
      <w:r w:rsidR="00C12D84">
        <w:t>retailers mix low</w:t>
      </w:r>
      <w:r>
        <w:t>-</w:t>
      </w:r>
      <w:r w:rsidR="00C12D84">
        <w:t>quality rice into high value brands in order to get more benefit. The big companies try to protect their brands, but they can’t find a</w:t>
      </w:r>
      <w:r>
        <w:t>n</w:t>
      </w:r>
      <w:r w:rsidR="00C12D84">
        <w:t xml:space="preserve"> efficient tool for this. Moreover, as rice is not a </w:t>
      </w:r>
      <w:r>
        <w:t>high value product</w:t>
      </w:r>
      <w:r w:rsidR="00C12D84">
        <w:t xml:space="preserve">, </w:t>
      </w:r>
      <w:r w:rsidR="00B469B7">
        <w:t xml:space="preserve">using </w:t>
      </w:r>
      <w:r w:rsidR="00C12D84">
        <w:t>modern method</w:t>
      </w:r>
      <w:r w:rsidR="00B469B7">
        <w:t xml:space="preserve">s, with costly </w:t>
      </w:r>
      <w:r>
        <w:t>high-tech</w:t>
      </w:r>
      <w:r w:rsidR="00C12D84">
        <w:t xml:space="preserve"> equipment </w:t>
      </w:r>
      <w:r>
        <w:t xml:space="preserve">is not a </w:t>
      </w:r>
      <w:r w:rsidR="00B469B7">
        <w:t xml:space="preserve">viable </w:t>
      </w:r>
      <w:r>
        <w:t>choice</w:t>
      </w:r>
      <w:r w:rsidR="00B469B7">
        <w:t xml:space="preserve">. Especially when considering that the number of sub-samples needed to be </w:t>
      </w:r>
      <w:proofErr w:type="spellStart"/>
      <w:r w:rsidR="00B469B7">
        <w:t>analysed</w:t>
      </w:r>
      <w:proofErr w:type="spellEnd"/>
      <w:r w:rsidR="00B469B7">
        <w:t xml:space="preserve"> to protect against fraud events would need to be increased compared to meeting statutory requirements for safety testing</w:t>
      </w:r>
      <w:r w:rsidR="00C12D84">
        <w:t>.</w:t>
      </w:r>
      <w:r w:rsidR="00B469B7">
        <w:t xml:space="preserve"> In this instance a two-tier system makes perfect sense where sample screening can be increased using a low-cost portable device whilst only suspect samples need forwarded to the more expensive mass </w:t>
      </w:r>
      <w:proofErr w:type="gramStart"/>
      <w:r w:rsidR="00B469B7">
        <w:t>spec based</w:t>
      </w:r>
      <w:proofErr w:type="gramEnd"/>
      <w:r w:rsidR="00B469B7">
        <w:t xml:space="preserve"> methods.</w:t>
      </w:r>
    </w:p>
    <w:p w14:paraId="6BAFCE0F" w14:textId="36FE572F" w:rsidR="00C12D84" w:rsidRPr="00C12D84" w:rsidRDefault="00827553" w:rsidP="00C12D84">
      <w:pPr>
        <w:pStyle w:val="ListParagraph"/>
      </w:pPr>
      <w:r>
        <w:t>In this study w</w:t>
      </w:r>
      <w:r w:rsidR="00C12D84" w:rsidRPr="00C12D84">
        <w:t>e differentiate</w:t>
      </w:r>
      <w:r>
        <w:t xml:space="preserve">d </w:t>
      </w:r>
      <w:r w:rsidR="00C12D84" w:rsidRPr="00C12D84">
        <w:t xml:space="preserve">between </w:t>
      </w:r>
      <w:commentRangeStart w:id="764"/>
      <w:r w:rsidR="00C12D84" w:rsidRPr="00C12D84">
        <w:t xml:space="preserve">high value and low value </w:t>
      </w:r>
      <w:commentRangeEnd w:id="764"/>
      <w:r>
        <w:rPr>
          <w:rStyle w:val="CommentReference"/>
        </w:rPr>
        <w:commentReference w:id="764"/>
      </w:r>
      <w:r w:rsidR="00C12D84" w:rsidRPr="00C12D84">
        <w:t>rice</w:t>
      </w:r>
      <w:r>
        <w:t xml:space="preserve">. </w:t>
      </w:r>
      <w:r w:rsidR="00C12D84" w:rsidRPr="00C12D84">
        <w:t>We collected 5 varieties</w:t>
      </w:r>
      <w:r>
        <w:t xml:space="preserve">: </w:t>
      </w:r>
      <w:r w:rsidR="00C12D84" w:rsidRPr="00C12D84">
        <w:t>Dai Thom 8</w:t>
      </w:r>
      <w:r>
        <w:t xml:space="preserve"> (</w:t>
      </w:r>
      <w:r w:rsidRPr="00827553">
        <w:rPr>
          <w:highlight w:val="yellow"/>
        </w:rPr>
        <w:t>n=x</w:t>
      </w:r>
      <w:r>
        <w:t xml:space="preserve">); </w:t>
      </w:r>
      <w:r w:rsidR="00C12D84" w:rsidRPr="00C12D84">
        <w:t>OM 5451</w:t>
      </w:r>
      <w:r>
        <w:t xml:space="preserve"> </w:t>
      </w:r>
      <w:r w:rsidRPr="00827553">
        <w:rPr>
          <w:highlight w:val="yellow"/>
        </w:rPr>
        <w:t>(n=x</w:t>
      </w:r>
      <w:r>
        <w:t xml:space="preserve">); </w:t>
      </w:r>
      <w:r w:rsidR="00C12D84" w:rsidRPr="00C12D84">
        <w:t>OM 6976</w:t>
      </w:r>
      <w:r>
        <w:t xml:space="preserve"> </w:t>
      </w:r>
      <w:r w:rsidRPr="00827553">
        <w:rPr>
          <w:highlight w:val="yellow"/>
        </w:rPr>
        <w:t>(n=x)</w:t>
      </w:r>
      <w:r>
        <w:t xml:space="preserve">; and </w:t>
      </w:r>
      <w:r w:rsidR="00C12D84" w:rsidRPr="00C12D84">
        <w:t>IR 50404</w:t>
      </w:r>
      <w:r>
        <w:t xml:space="preserve"> </w:t>
      </w:r>
      <w:r w:rsidRPr="00827553">
        <w:rPr>
          <w:highlight w:val="yellow"/>
        </w:rPr>
        <w:t>(n=x)</w:t>
      </w:r>
      <w:r>
        <w:t xml:space="preserve"> from </w:t>
      </w:r>
      <w:r w:rsidR="00C12D84" w:rsidRPr="00C12D84">
        <w:t>4 different provinces in Mekong delta, Vietnam</w:t>
      </w:r>
      <w:r>
        <w:t xml:space="preserve">: </w:t>
      </w:r>
      <w:r w:rsidR="00C12D84" w:rsidRPr="00C12D84">
        <w:t xml:space="preserve">Can </w:t>
      </w:r>
      <w:proofErr w:type="spellStart"/>
      <w:r w:rsidR="00C12D84" w:rsidRPr="00C12D84">
        <w:t>Tho</w:t>
      </w:r>
      <w:proofErr w:type="spellEnd"/>
      <w:r>
        <w:t>;</w:t>
      </w:r>
      <w:r w:rsidR="00C12D84" w:rsidRPr="00C12D84">
        <w:t xml:space="preserve"> Dong </w:t>
      </w:r>
      <w:proofErr w:type="spellStart"/>
      <w:r w:rsidR="00C12D84" w:rsidRPr="00C12D84">
        <w:t>Thap</w:t>
      </w:r>
      <w:proofErr w:type="spellEnd"/>
      <w:r>
        <w:t>;</w:t>
      </w:r>
      <w:r w:rsidR="00C12D84" w:rsidRPr="00C12D84">
        <w:t xml:space="preserve"> </w:t>
      </w:r>
      <w:proofErr w:type="spellStart"/>
      <w:r w:rsidR="00C12D84" w:rsidRPr="00C12D84">
        <w:t>Kien</w:t>
      </w:r>
      <w:proofErr w:type="spellEnd"/>
      <w:r w:rsidR="00C12D84" w:rsidRPr="00C12D84">
        <w:t xml:space="preserve"> </w:t>
      </w:r>
      <w:proofErr w:type="spellStart"/>
      <w:r w:rsidR="00C12D84" w:rsidRPr="00C12D84">
        <w:t>Giang</w:t>
      </w:r>
      <w:proofErr w:type="spellEnd"/>
      <w:r>
        <w:t>;</w:t>
      </w:r>
      <w:r w:rsidR="00C12D84" w:rsidRPr="00C12D84">
        <w:t xml:space="preserve"> and </w:t>
      </w:r>
      <w:proofErr w:type="gramStart"/>
      <w:r w:rsidR="00C12D84" w:rsidRPr="00C12D84">
        <w:t>An</w:t>
      </w:r>
      <w:proofErr w:type="gramEnd"/>
      <w:r w:rsidR="00C12D84" w:rsidRPr="00C12D84">
        <w:t xml:space="preserve"> </w:t>
      </w:r>
      <w:proofErr w:type="spellStart"/>
      <w:r w:rsidR="00C12D84" w:rsidRPr="00C12D84">
        <w:t>Giang</w:t>
      </w:r>
      <w:proofErr w:type="spellEnd"/>
      <w:r>
        <w:t>.</w:t>
      </w:r>
      <w:r w:rsidR="00C12D84" w:rsidRPr="00C12D84">
        <w:t xml:space="preserve"> </w:t>
      </w:r>
    </w:p>
    <w:p w14:paraId="528115CD" w14:textId="77777777" w:rsidR="00C12D84" w:rsidRPr="00C12D84" w:rsidRDefault="00C12D84" w:rsidP="00C12D84">
      <w:pPr>
        <w:pStyle w:val="ListParagraph"/>
      </w:pPr>
    </w:p>
    <w:p w14:paraId="3D2E3928" w14:textId="6A5567FB" w:rsidR="00C12D84" w:rsidRDefault="00C12D84" w:rsidP="00C12D84">
      <w:pPr>
        <w:pStyle w:val="ListParagraph"/>
      </w:pPr>
      <w:r w:rsidRPr="00C12D84">
        <w:t xml:space="preserve">In </w:t>
      </w:r>
      <w:commentRangeStart w:id="765"/>
      <w:r w:rsidRPr="00C12D84">
        <w:t xml:space="preserve">this collection, IR 50404 is considered as </w:t>
      </w:r>
      <w:r w:rsidR="00827553" w:rsidRPr="00C12D84">
        <w:t>low-quality</w:t>
      </w:r>
      <w:r w:rsidRPr="00C12D84">
        <w:t xml:space="preserve"> rice and this variety is often used to mix with the other rice to lower the price</w:t>
      </w:r>
      <w:commentRangeEnd w:id="765"/>
      <w:r w:rsidR="00827553">
        <w:rPr>
          <w:rStyle w:val="CommentReference"/>
        </w:rPr>
        <w:commentReference w:id="765"/>
      </w:r>
      <w:r w:rsidRPr="00C12D84">
        <w:t>.</w:t>
      </w:r>
    </w:p>
    <w:p w14:paraId="698300D1" w14:textId="61C33CB2" w:rsidR="004C03DA" w:rsidRDefault="004C03DA" w:rsidP="00C12D84">
      <w:pPr>
        <w:pStyle w:val="ListParagraph"/>
      </w:pPr>
    </w:p>
    <w:p w14:paraId="3F50DFED" w14:textId="77777777" w:rsidR="004C03DA" w:rsidRDefault="004C03DA" w:rsidP="004C03DA">
      <w:pPr>
        <w:pStyle w:val="Heading3"/>
      </w:pPr>
      <w:commentRangeStart w:id="766"/>
      <w:r>
        <w:t>Handheld NIR</w:t>
      </w:r>
      <w:commentRangeEnd w:id="766"/>
      <w:r w:rsidR="00AB3F44">
        <w:rPr>
          <w:rStyle w:val="CommentReference"/>
          <w:rFonts w:asciiTheme="minorHAnsi" w:eastAsiaTheme="minorHAnsi" w:hAnsiTheme="minorHAnsi" w:cstheme="minorBidi"/>
          <w:color w:val="auto"/>
        </w:rPr>
        <w:commentReference w:id="766"/>
      </w:r>
    </w:p>
    <w:p w14:paraId="6D212A28" w14:textId="1BD1C70A" w:rsidR="00C12D84" w:rsidRDefault="004C03DA" w:rsidP="00C12D84">
      <w:pPr>
        <w:pStyle w:val="ListParagraph"/>
      </w:pPr>
      <w:r w:rsidRPr="004C03DA">
        <w:rPr>
          <w:highlight w:val="yellow"/>
        </w:rPr>
        <w:t xml:space="preserve">Need experimental details added – how many samples </w:t>
      </w:r>
      <w:proofErr w:type="spellStart"/>
      <w:r w:rsidRPr="004C03DA">
        <w:rPr>
          <w:highlight w:val="yellow"/>
        </w:rPr>
        <w:t>etc</w:t>
      </w:r>
      <w:proofErr w:type="spellEnd"/>
      <w:r w:rsidRPr="004C03DA">
        <w:rPr>
          <w:highlight w:val="yellow"/>
        </w:rPr>
        <w:t xml:space="preserve"> see comment on the paragraph directly above this</w:t>
      </w:r>
    </w:p>
    <w:p w14:paraId="62FBDAF7" w14:textId="6C9A0579" w:rsidR="004C03DA" w:rsidRDefault="004C03DA" w:rsidP="004C03DA">
      <w:pPr>
        <w:pStyle w:val="Heading3"/>
      </w:pPr>
      <w:r>
        <w:t>LC-MS</w:t>
      </w:r>
    </w:p>
    <w:p w14:paraId="6BD0EA2A" w14:textId="4CDD96D2" w:rsidR="004C03DA" w:rsidRDefault="004C03DA" w:rsidP="216DE655">
      <w:pPr>
        <w:ind w:left="720"/>
        <w:rPr>
          <w:highlight w:val="yellow"/>
        </w:rPr>
      </w:pPr>
      <w:r w:rsidRPr="216DE655">
        <w:rPr>
          <w:highlight w:val="yellow"/>
        </w:rPr>
        <w:t>Olivier to add</w:t>
      </w:r>
      <w:commentRangeStart w:id="767"/>
      <w:commentRangeEnd w:id="767"/>
      <w:r>
        <w:rPr>
          <w:rStyle w:val="CommentReference"/>
        </w:rPr>
        <w:commentReference w:id="767"/>
      </w:r>
    </w:p>
    <w:p w14:paraId="6BEFDD9D" w14:textId="6C15BC61" w:rsidR="004C03DA" w:rsidRDefault="004C03DA" w:rsidP="00C12D84">
      <w:pPr>
        <w:ind w:left="720"/>
      </w:pPr>
    </w:p>
    <w:p w14:paraId="18E8C842" w14:textId="79E8EC5F" w:rsidR="004C03DA" w:rsidRDefault="004C03DA" w:rsidP="004C03DA">
      <w:pPr>
        <w:pStyle w:val="Heading3"/>
      </w:pPr>
      <w:r w:rsidRPr="004C03DA">
        <w:t xml:space="preserve">what are next steps – </w:t>
      </w:r>
      <w:r>
        <w:rPr>
          <w:highlight w:val="yellow"/>
        </w:rPr>
        <w:t>Duy to complete</w:t>
      </w:r>
    </w:p>
    <w:p w14:paraId="5D0E178B" w14:textId="31A5E556" w:rsidR="00C411EA" w:rsidRPr="00672CC3" w:rsidRDefault="004C03DA" w:rsidP="00C411EA">
      <w:pPr>
        <w:pStyle w:val="Heading1"/>
      </w:pPr>
      <w:r w:rsidRPr="00BA5A92">
        <w:t xml:space="preserve">General </w:t>
      </w:r>
      <w:r w:rsidR="00C411EA" w:rsidRPr="00BA5A92">
        <w:t>Discussion</w:t>
      </w:r>
    </w:p>
    <w:p w14:paraId="7FE76C03" w14:textId="008C916D" w:rsidR="00CD3BA6" w:rsidRDefault="00783233" w:rsidP="00672CC3">
      <w:pPr>
        <w:ind w:left="720"/>
      </w:pPr>
      <w:r w:rsidRPr="00783233">
        <w:t xml:space="preserve">Towards the end of the </w:t>
      </w:r>
      <w:r>
        <w:t xml:space="preserve">project, several </w:t>
      </w:r>
      <w:r w:rsidR="00CD3BA6">
        <w:t xml:space="preserve">demonstrations, </w:t>
      </w:r>
      <w:r w:rsidR="00CD3BA6">
        <w:fldChar w:fldCharType="begin"/>
      </w:r>
      <w:r w:rsidR="00CD3BA6">
        <w:instrText xml:space="preserve"> REF _Ref31204932 \h </w:instrText>
      </w:r>
      <w:r w:rsidR="00CD3BA6">
        <w:fldChar w:fldCharType="separate"/>
      </w:r>
      <w:r w:rsidR="007A2AB2">
        <w:t xml:space="preserve">Figure </w:t>
      </w:r>
      <w:r w:rsidR="007A2AB2">
        <w:rPr>
          <w:noProof/>
        </w:rPr>
        <w:t>7</w:t>
      </w:r>
      <w:r w:rsidR="00CD3BA6">
        <w:fldChar w:fldCharType="end"/>
      </w:r>
      <w:r w:rsidR="00CD3BA6">
        <w:t xml:space="preserve">, and </w:t>
      </w:r>
      <w:r>
        <w:t>workshops where held in Ghana</w:t>
      </w:r>
      <w:r w:rsidR="00D506CD">
        <w:t>,</w:t>
      </w:r>
      <w:r>
        <w:t xml:space="preserve"> China and Vietnam. </w:t>
      </w:r>
      <w:r w:rsidR="00D506CD">
        <w:t>Rice industry s</w:t>
      </w:r>
      <w:r>
        <w:t>takeholders including farmers</w:t>
      </w:r>
      <w:r w:rsidR="00D506CD">
        <w:t>,</w:t>
      </w:r>
      <w:r>
        <w:t xml:space="preserve"> processors</w:t>
      </w:r>
      <w:r w:rsidR="00D506CD">
        <w:t>,</w:t>
      </w:r>
      <w:r w:rsidR="00D506CD" w:rsidRPr="00D506CD">
        <w:t xml:space="preserve"> </w:t>
      </w:r>
      <w:r w:rsidR="00D506CD">
        <w:t>regulators,</w:t>
      </w:r>
      <w:r>
        <w:t xml:space="preserve"> exporters</w:t>
      </w:r>
      <w:r w:rsidR="00D506CD">
        <w:t>,</w:t>
      </w:r>
      <w:r>
        <w:t xml:space="preserve"> traders</w:t>
      </w:r>
      <w:r w:rsidR="00D506CD">
        <w:t>,</w:t>
      </w:r>
      <w:r>
        <w:t xml:space="preserve"> and consumers, were invited in each country</w:t>
      </w:r>
      <w:r w:rsidR="001766AF">
        <w:t xml:space="preserve"> and </w:t>
      </w:r>
      <w:r w:rsidR="00F54757">
        <w:t xml:space="preserve">from </w:t>
      </w:r>
      <w:r w:rsidR="001766AF">
        <w:t xml:space="preserve">neighboring </w:t>
      </w:r>
      <w:r w:rsidR="001766AF">
        <w:lastRenderedPageBreak/>
        <w:t>countries</w:t>
      </w:r>
      <w:r>
        <w:t xml:space="preserve">. </w:t>
      </w:r>
      <w:r w:rsidR="00D506CD">
        <w:t>The topic and nature of the workshops generated a lot of interest, with more than 180 participants in the Ghana workshop alone. T</w:t>
      </w:r>
      <w:r>
        <w:t xml:space="preserve">he purpose of these workshops where to not only </w:t>
      </w:r>
      <w:r w:rsidR="00D506CD">
        <w:t xml:space="preserve">to </w:t>
      </w:r>
      <w:r>
        <w:t xml:space="preserve">disseminate information on the occurrence of rice fraud but also to demonstrate </w:t>
      </w:r>
      <w:r w:rsidR="001766AF">
        <w:t xml:space="preserve">and discuss </w:t>
      </w:r>
      <w:r>
        <w:t xml:space="preserve">the use of </w:t>
      </w:r>
      <w:r w:rsidR="00CD3BA6">
        <w:t xml:space="preserve">the two-tier system, </w:t>
      </w:r>
      <w:r w:rsidR="00D506CD">
        <w:t>handheld NIR</w:t>
      </w:r>
      <w:r w:rsidR="00CD3BA6">
        <w:t xml:space="preserve"> for in-field detection supported by laboratory based mass spec</w:t>
      </w:r>
      <w:r>
        <w:t xml:space="preserve"> </w:t>
      </w:r>
      <w:r w:rsidR="00CD3BA6">
        <w:t xml:space="preserve">methods, </w:t>
      </w:r>
      <w:r w:rsidR="00D506CD">
        <w:t xml:space="preserve">to address the relevant </w:t>
      </w:r>
      <w:r w:rsidR="00CD3BA6">
        <w:t xml:space="preserve">rice </w:t>
      </w:r>
      <w:r w:rsidR="001766AF">
        <w:t xml:space="preserve">authenticity concerns in </w:t>
      </w:r>
      <w:r w:rsidR="00D506CD">
        <w:t>each country</w:t>
      </w:r>
      <w:r w:rsidR="001766AF">
        <w:t xml:space="preserve"> specifically</w:t>
      </w:r>
      <w:r w:rsidR="00CD3BA6">
        <w:t>. F</w:t>
      </w:r>
      <w:r w:rsidR="00D506CD">
        <w:t xml:space="preserve">eedback </w:t>
      </w:r>
      <w:r w:rsidR="00CD3BA6">
        <w:t xml:space="preserve">was also collected </w:t>
      </w:r>
      <w:r w:rsidR="00D506CD">
        <w:t xml:space="preserve">on how Users could make practical use of a two-tier </w:t>
      </w:r>
      <w:r w:rsidR="00747D36">
        <w:t>testing regime</w:t>
      </w:r>
      <w:r w:rsidR="00D506CD">
        <w:t xml:space="preserve">. Discussions around the two-tier system generated many talking points and excitement grew for the number of </w:t>
      </w:r>
      <w:r w:rsidR="001766AF">
        <w:t xml:space="preserve">potential </w:t>
      </w:r>
      <w:r w:rsidR="00D506CD">
        <w:t>applications</w:t>
      </w:r>
      <w:r w:rsidR="001766AF">
        <w:t xml:space="preserve"> and follow-up activities where instigated.</w:t>
      </w:r>
    </w:p>
    <w:p w14:paraId="29C7338F" w14:textId="77777777" w:rsidR="00CD3BA6" w:rsidRDefault="00CD3BA6" w:rsidP="00CD3BA6">
      <w:pPr>
        <w:keepNext/>
        <w:ind w:left="720"/>
      </w:pPr>
      <w:r w:rsidRPr="00CD3BA6">
        <w:rPr>
          <w:noProof/>
          <w:lang w:eastAsia="zh-CN"/>
        </w:rPr>
        <w:drawing>
          <wp:inline distT="0" distB="0" distL="0" distR="0" wp14:anchorId="5D769EEF" wp14:editId="588E8D08">
            <wp:extent cx="3420000" cy="3293212"/>
            <wp:effectExtent l="0" t="0" r="9525" b="2540"/>
            <wp:docPr id="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29"/>
                    <a:srcRect l="10845"/>
                    <a:stretch/>
                  </pic:blipFill>
                  <pic:spPr bwMode="auto">
                    <a:xfrm>
                      <a:off x="0" y="0"/>
                      <a:ext cx="3420000" cy="3293212"/>
                    </a:xfrm>
                    <a:prstGeom prst="rect">
                      <a:avLst/>
                    </a:prstGeom>
                    <a:ln>
                      <a:noFill/>
                    </a:ln>
                    <a:extLst>
                      <a:ext uri="{53640926-AAD7-44D8-BBD7-CCE9431645EC}">
                        <a14:shadowObscured xmlns:a14="http://schemas.microsoft.com/office/drawing/2010/main"/>
                      </a:ext>
                    </a:extLst>
                  </pic:spPr>
                </pic:pic>
              </a:graphicData>
            </a:graphic>
          </wp:inline>
        </w:drawing>
      </w:r>
    </w:p>
    <w:p w14:paraId="47157DAB" w14:textId="6B89833D" w:rsidR="00CD3BA6" w:rsidRPr="00783233" w:rsidRDefault="00CD3BA6" w:rsidP="00CD3BA6">
      <w:pPr>
        <w:pStyle w:val="Caption"/>
      </w:pPr>
      <w:bookmarkStart w:id="768" w:name="_Ref31204932"/>
      <w:r>
        <w:t xml:space="preserve">Figure </w:t>
      </w:r>
      <w:r>
        <w:fldChar w:fldCharType="begin"/>
      </w:r>
      <w:r>
        <w:instrText xml:space="preserve"> SEQ Figure \* ARABIC </w:instrText>
      </w:r>
      <w:r>
        <w:fldChar w:fldCharType="separate"/>
      </w:r>
      <w:r w:rsidR="007A2AB2">
        <w:rPr>
          <w:noProof/>
        </w:rPr>
        <w:t>7</w:t>
      </w:r>
      <w:r>
        <w:fldChar w:fldCharType="end"/>
      </w:r>
      <w:bookmarkEnd w:id="768"/>
      <w:r>
        <w:t>: Demonstration being performed at a market in Ghana</w:t>
      </w:r>
    </w:p>
    <w:p w14:paraId="4DDE605C" w14:textId="519F8D14" w:rsidR="003541B4" w:rsidRDefault="00A058A1" w:rsidP="002D456D">
      <w:pPr>
        <w:ind w:left="720"/>
      </w:pPr>
      <w:r>
        <w:t xml:space="preserve">Both the handheld NIR and mass spec methods have pros and cons. From an end-user perspective, the benefits of the handheld NIR method include: it is rapid, facilitating fast results; low cost, therefore </w:t>
      </w:r>
      <w:r w:rsidR="003541B4">
        <w:t>does not significantly a</w:t>
      </w:r>
      <w:r w:rsidR="00BA5A92">
        <w:t>d</w:t>
      </w:r>
      <w:r w:rsidR="003541B4">
        <w:t xml:space="preserve">d to the cost of food and </w:t>
      </w:r>
      <w:r>
        <w:t xml:space="preserve">more samples can be analyzed; </w:t>
      </w:r>
      <w:r w:rsidR="003541B4">
        <w:t xml:space="preserve">provides a degree of consumer confidence; </w:t>
      </w:r>
      <w:r>
        <w:t xml:space="preserve">can be performed with minimal training by anyone; and it is not confined to a laboratory. However, </w:t>
      </w:r>
      <w:r w:rsidR="003541B4">
        <w:t xml:space="preserve">models are only as good as the databases used to generate them; and </w:t>
      </w:r>
      <w:r w:rsidR="002D456D">
        <w:t xml:space="preserve">it remains a screening test, therefore legal decisions </w:t>
      </w:r>
      <w:r w:rsidR="003541B4">
        <w:t xml:space="preserve">should not </w:t>
      </w:r>
      <w:r w:rsidR="002D456D">
        <w:t xml:space="preserve">be </w:t>
      </w:r>
      <w:r w:rsidR="003541B4">
        <w:t>based on its finding</w:t>
      </w:r>
      <w:r w:rsidR="00BA5A92">
        <w:t>.</w:t>
      </w:r>
      <w:r w:rsidR="002D456D">
        <w:t xml:space="preserve"> </w:t>
      </w:r>
      <w:commentRangeStart w:id="769"/>
      <w:r w:rsidR="002D456D">
        <w:t xml:space="preserve">The mass spec…. </w:t>
      </w:r>
      <w:commentRangeEnd w:id="769"/>
      <w:r w:rsidR="002D456D">
        <w:rPr>
          <w:rStyle w:val="CommentReference"/>
        </w:rPr>
        <w:commentReference w:id="769"/>
      </w:r>
    </w:p>
    <w:p w14:paraId="5FEC34B6" w14:textId="46AC7793" w:rsidR="002D456D" w:rsidRDefault="002D456D" w:rsidP="002D456D">
      <w:pPr>
        <w:ind w:left="720"/>
      </w:pPr>
      <w:r>
        <w:t xml:space="preserve">It is our belief that combining </w:t>
      </w:r>
      <w:r w:rsidR="003541B4">
        <w:t xml:space="preserve">the screening and confirmation methods </w:t>
      </w:r>
      <w:r>
        <w:t xml:space="preserve">into a multi-tiered testing system is the best approach. They complement each other to provide the best solution to the end-user. Screening with the handheld NIR will facilitate increasing the number of samples to be </w:t>
      </w:r>
      <w:r w:rsidR="00BA5A92">
        <w:t>analyzed</w:t>
      </w:r>
      <w:r>
        <w:t xml:space="preserve"> and provide a </w:t>
      </w:r>
      <w:proofErr w:type="gramStart"/>
      <w:r>
        <w:t>fast positive</w:t>
      </w:r>
      <w:proofErr w:type="gramEnd"/>
      <w:r>
        <w:t xml:space="preserve"> release</w:t>
      </w:r>
      <w:r w:rsidR="003541B4">
        <w:t xml:space="preserve"> w</w:t>
      </w:r>
      <w:r>
        <w:t>hile identifying the suspicious samples that are then forwarded for the more sensitive mass spec methods for confirmation.</w:t>
      </w:r>
      <w:r w:rsidR="003541B4">
        <w:t xml:space="preserve"> </w:t>
      </w:r>
    </w:p>
    <w:p w14:paraId="459273CB" w14:textId="3237DD76" w:rsidR="00C12D84" w:rsidRPr="003541B4" w:rsidRDefault="00F3566C" w:rsidP="003541B4">
      <w:pPr>
        <w:ind w:left="720"/>
      </w:pPr>
      <w:r>
        <w:t xml:space="preserve">Through our initial discussions between partners it became clear that a “one size fits all” approach would not work, for example, India had no need for Chinese GI rice determination nor </w:t>
      </w:r>
      <w:r>
        <w:lastRenderedPageBreak/>
        <w:t xml:space="preserve">concern of distinguishing high- or low-quality rice. Adding these data streams into the Indian models would have cause unnecessary noise. </w:t>
      </w:r>
      <w:r w:rsidR="00BA5A92">
        <w:t xml:space="preserve">Tackling </w:t>
      </w:r>
      <w:r>
        <w:t xml:space="preserve">each as an individual use case helped to meet </w:t>
      </w:r>
      <w:r w:rsidR="00BA5A92">
        <w:t xml:space="preserve">country specific </w:t>
      </w:r>
      <w:r>
        <w:t>needs and this should be the approach taken in the future.</w:t>
      </w:r>
    </w:p>
    <w:p w14:paraId="6CFF029F" w14:textId="21CC6AC8" w:rsidR="000479A9" w:rsidRDefault="007A2FC5" w:rsidP="00302339">
      <w:pPr>
        <w:pStyle w:val="Heading1"/>
      </w:pPr>
      <w:commentRangeStart w:id="770"/>
      <w:r>
        <w:t>Conclusion</w:t>
      </w:r>
      <w:commentRangeEnd w:id="770"/>
      <w:r w:rsidR="003541B4">
        <w:rPr>
          <w:rStyle w:val="CommentReference"/>
          <w:rFonts w:asciiTheme="minorHAnsi" w:eastAsiaTheme="minorHAnsi" w:hAnsiTheme="minorHAnsi" w:cstheme="minorBidi"/>
          <w:color w:val="auto"/>
        </w:rPr>
        <w:commentReference w:id="770"/>
      </w:r>
    </w:p>
    <w:p w14:paraId="3A294390" w14:textId="4DD09498" w:rsidR="003541B4" w:rsidRPr="003541B4" w:rsidRDefault="00BA5A92" w:rsidP="00BA5A92">
      <w:pPr>
        <w:ind w:left="720"/>
      </w:pPr>
      <w:r>
        <w:t xml:space="preserve">The fact </w:t>
      </w:r>
      <w:r w:rsidRPr="003541B4">
        <w:t>is that every technology brought to bear on the problem of food fraud ha</w:t>
      </w:r>
      <w:r>
        <w:t xml:space="preserve">s </w:t>
      </w:r>
      <w:r w:rsidRPr="003541B4">
        <w:t>its strengths and limitations.  Because there is not “perfect” solution, and because needs vary by use case (scenario) this is why we advocate a two-tiered system – recognizing the need for a fast screening which provides )some sort of quick (and pretty informative) test is powerful, but not infallible and certainly not defensible from perspective of prosecution of a crime.</w:t>
      </w:r>
    </w:p>
    <w:p w14:paraId="171BF0B1" w14:textId="31756D2D" w:rsidR="00BE176F" w:rsidRDefault="0C4A7D08" w:rsidP="00302339">
      <w:pPr>
        <w:pStyle w:val="Heading1"/>
      </w:pPr>
      <w:r>
        <w:t xml:space="preserve">References </w:t>
      </w:r>
    </w:p>
    <w:p w14:paraId="359AF262" w14:textId="53F03683" w:rsidR="00FE2241" w:rsidRPr="00FE2241" w:rsidRDefault="00ED549C" w:rsidP="00FE2241">
      <w:pPr>
        <w:pStyle w:val="EndNoteBibliography"/>
        <w:spacing w:after="0"/>
        <w:ind w:left="720" w:hanging="720"/>
      </w:pPr>
      <w:r>
        <w:fldChar w:fldCharType="begin"/>
      </w:r>
      <w:r>
        <w:instrText xml:space="preserve"> ADDIN EN.REFLIST </w:instrText>
      </w:r>
      <w:r>
        <w:fldChar w:fldCharType="separate"/>
      </w:r>
      <w:r w:rsidR="00FE2241" w:rsidRPr="00FE2241">
        <w:t>1</w:t>
      </w:r>
      <w:r w:rsidR="00FE2241" w:rsidRPr="00FE2241">
        <w:tab/>
        <w:t xml:space="preserve">ConsumerPhysics. </w:t>
      </w:r>
      <w:r w:rsidR="00FE2241" w:rsidRPr="00FE2241">
        <w:rPr>
          <w:i/>
        </w:rPr>
        <w:t>Technology</w:t>
      </w:r>
      <w:r w:rsidR="00FE2241" w:rsidRPr="00FE2241">
        <w:t>, &lt;</w:t>
      </w:r>
      <w:hyperlink r:id="rId30" w:history="1">
        <w:r w:rsidR="00FE2241" w:rsidRPr="00FE2241">
          <w:rPr>
            <w:rStyle w:val="Hyperlink"/>
          </w:rPr>
          <w:t>https://www.consumerphysics.com/business/technology/</w:t>
        </w:r>
      </w:hyperlink>
      <w:r w:rsidR="00FE2241" w:rsidRPr="00FE2241">
        <w:t>&gt; (2020).</w:t>
      </w:r>
    </w:p>
    <w:p w14:paraId="1B10A941" w14:textId="77777777" w:rsidR="00FE2241" w:rsidRPr="00FE2241" w:rsidRDefault="00FE2241" w:rsidP="00FE2241">
      <w:pPr>
        <w:pStyle w:val="EndNoteBibliography"/>
        <w:spacing w:after="0"/>
        <w:ind w:left="720" w:hanging="720"/>
      </w:pPr>
      <w:r w:rsidRPr="00FE2241">
        <w:t>2</w:t>
      </w:r>
      <w:r w:rsidRPr="00FE2241">
        <w:tab/>
        <w:t xml:space="preserve">Hopfer, H., Nelson, J., Collins, T. S., Heymann, H. &amp; Ebeler, S. E. The combined impact of vineyard origin and processing winery on the elemental profile of red wines. </w:t>
      </w:r>
      <w:r w:rsidRPr="00FE2241">
        <w:rPr>
          <w:i/>
        </w:rPr>
        <w:t>Food Chemistry</w:t>
      </w:r>
      <w:r w:rsidRPr="00FE2241">
        <w:t xml:space="preserve"> </w:t>
      </w:r>
      <w:r w:rsidRPr="00FE2241">
        <w:rPr>
          <w:b/>
        </w:rPr>
        <w:t>172</w:t>
      </w:r>
      <w:r w:rsidRPr="00FE2241">
        <w:t>, 486-496, doi:10.1016/j.foodchem.2014.09.113 (2015).</w:t>
      </w:r>
    </w:p>
    <w:p w14:paraId="6AEB211F" w14:textId="030AAFE8" w:rsidR="00FE2241" w:rsidRPr="00FE2241" w:rsidRDefault="00FE2241" w:rsidP="00FE2241">
      <w:pPr>
        <w:pStyle w:val="EndNoteBibliography"/>
        <w:spacing w:after="0"/>
        <w:ind w:left="720" w:hanging="720"/>
      </w:pPr>
      <w:r w:rsidRPr="00FE2241">
        <w:t>3</w:t>
      </w:r>
      <w:r w:rsidRPr="00FE2241">
        <w:tab/>
        <w:t xml:space="preserve">Statista. </w:t>
      </w:r>
      <w:r w:rsidRPr="00FE2241">
        <w:rPr>
          <w:i/>
        </w:rPr>
        <w:t>Paddy rice production worldwide 2017-2018, by country</w:t>
      </w:r>
      <w:r w:rsidRPr="00FE2241">
        <w:t>, &lt;</w:t>
      </w:r>
      <w:hyperlink r:id="rId31" w:history="1">
        <w:r w:rsidRPr="00FE2241">
          <w:rPr>
            <w:rStyle w:val="Hyperlink"/>
          </w:rPr>
          <w:t>https://www.statista.com/statistics/255937/leading-rice-producers-worldwide/</w:t>
        </w:r>
      </w:hyperlink>
      <w:r w:rsidRPr="00FE2241">
        <w:t>&gt; (2019).</w:t>
      </w:r>
    </w:p>
    <w:p w14:paraId="72753C0E" w14:textId="77777777" w:rsidR="00FE2241" w:rsidRPr="00FE2241" w:rsidRDefault="00FE2241" w:rsidP="00FE2241">
      <w:pPr>
        <w:pStyle w:val="EndNoteBibliography"/>
        <w:spacing w:after="0"/>
        <w:ind w:left="720" w:hanging="720"/>
      </w:pPr>
      <w:r w:rsidRPr="00FE2241">
        <w:t>4</w:t>
      </w:r>
      <w:r w:rsidRPr="00FE2241">
        <w:tab/>
        <w:t xml:space="preserve">Rodriguez, L., Li, J. &amp; Sar, S. Social trust and risk knowledge, perception and behaviours resulting from a rice tampering scandal. </w:t>
      </w:r>
      <w:r w:rsidRPr="00FE2241">
        <w:rPr>
          <w:i/>
        </w:rPr>
        <w:t>International Journal of Food Safety, Nutrition and Public Health</w:t>
      </w:r>
      <w:r w:rsidRPr="00FE2241">
        <w:t xml:space="preserve"> </w:t>
      </w:r>
      <w:r w:rsidRPr="00FE2241">
        <w:rPr>
          <w:b/>
        </w:rPr>
        <w:t>5</w:t>
      </w:r>
      <w:r w:rsidRPr="00FE2241">
        <w:t xml:space="preserve"> (2014).</w:t>
      </w:r>
    </w:p>
    <w:p w14:paraId="1CB070A1" w14:textId="77777777" w:rsidR="00FE2241" w:rsidRPr="00FE2241" w:rsidRDefault="00FE2241" w:rsidP="00FE2241">
      <w:pPr>
        <w:pStyle w:val="EndNoteBibliography"/>
        <w:spacing w:after="0"/>
        <w:ind w:left="720" w:hanging="720"/>
      </w:pPr>
      <w:r w:rsidRPr="00FE2241">
        <w:rPr>
          <w:rFonts w:hint="eastAsia"/>
        </w:rPr>
        <w:t>5</w:t>
      </w:r>
      <w:r w:rsidRPr="00FE2241">
        <w:rPr>
          <w:rFonts w:hint="eastAsia"/>
        </w:rPr>
        <w:tab/>
        <w:t>Fiamohe, R., Demont, M., Saito, K., Roy</w:t>
      </w:r>
      <w:r w:rsidRPr="00FE2241">
        <w:rPr>
          <w:rFonts w:hint="eastAsia"/>
        </w:rPr>
        <w:t>‐</w:t>
      </w:r>
      <w:r w:rsidRPr="00FE2241">
        <w:rPr>
          <w:rFonts w:hint="eastAsia"/>
        </w:rPr>
        <w:t>Macauley, H. &amp; Tollens,</w:t>
      </w:r>
      <w:r w:rsidRPr="00FE2241">
        <w:t xml:space="preserve"> E. How Can West African Rice Compete in Urban Markets? A Demand Perspective for Policymakers. </w:t>
      </w:r>
      <w:r w:rsidRPr="00FE2241">
        <w:rPr>
          <w:i/>
        </w:rPr>
        <w:t>EuroChoices</w:t>
      </w:r>
      <w:r w:rsidRPr="00FE2241">
        <w:t xml:space="preserve"> (2018).</w:t>
      </w:r>
    </w:p>
    <w:p w14:paraId="134435AF" w14:textId="77777777" w:rsidR="00FE2241" w:rsidRPr="00FE2241" w:rsidRDefault="00FE2241" w:rsidP="00FE2241">
      <w:pPr>
        <w:pStyle w:val="EndNoteBibliography"/>
        <w:ind w:left="720" w:hanging="720"/>
      </w:pPr>
      <w:r w:rsidRPr="00FE2241">
        <w:t>6</w:t>
      </w:r>
      <w:r w:rsidRPr="00FE2241">
        <w:tab/>
        <w:t xml:space="preserve">Diako, C., Sakyi-Dawson, E., Bediako-Amoa, B., Saalia, F. K. &amp; Manful, J. T. Consumer Perceptions, Knowledge and Preferences for Aromatic Rice Types in Ghana. </w:t>
      </w:r>
      <w:r w:rsidRPr="00FE2241">
        <w:rPr>
          <w:i/>
        </w:rPr>
        <w:t>Nature  and Science</w:t>
      </w:r>
      <w:r w:rsidRPr="00FE2241">
        <w:t xml:space="preserve"> </w:t>
      </w:r>
      <w:r w:rsidRPr="00FE2241">
        <w:rPr>
          <w:b/>
        </w:rPr>
        <w:t>8</w:t>
      </w:r>
      <w:r w:rsidRPr="00FE2241">
        <w:t>, 8 (2010).</w:t>
      </w:r>
    </w:p>
    <w:p w14:paraId="5AB5BDAF" w14:textId="48056D70" w:rsidR="0C4A7D08" w:rsidRDefault="00ED549C" w:rsidP="0C4A7D08">
      <w:r>
        <w:fldChar w:fldCharType="end"/>
      </w:r>
    </w:p>
    <w:sectPr w:rsidR="0C4A7D08" w:rsidSect="00CC152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MCBRIDE,MARY (Agilent USA)" w:date="2020-02-08T14:04:00Z" w:initials="M(U">
    <w:p w14:paraId="48C7666B" w14:textId="75A7EAFC" w:rsidR="003F50D8" w:rsidRDefault="003F50D8">
      <w:pPr>
        <w:pStyle w:val="CommentText"/>
      </w:pPr>
      <w:r>
        <w:rPr>
          <w:rStyle w:val="CommentReference"/>
        </w:rPr>
        <w:annotationRef/>
      </w:r>
      <w:r>
        <w:t xml:space="preserve">I’ll get a colleague here at Agilent to address this section.  </w:t>
      </w:r>
    </w:p>
  </w:comment>
  <w:comment w:id="5" w:author="MCBRIDE,MARY (Agilent USA)" w:date="2020-02-08T14:06:00Z" w:initials="M(U">
    <w:p w14:paraId="089FBD45" w14:textId="6C7CA41C" w:rsidR="003F50D8" w:rsidRDefault="003F50D8">
      <w:pPr>
        <w:pStyle w:val="CommentText"/>
      </w:pPr>
      <w:r>
        <w:rPr>
          <w:rStyle w:val="CommentReference"/>
        </w:rPr>
        <w:annotationRef/>
      </w:r>
      <w:r>
        <w:t xml:space="preserve">Same comment as above for ICP-MS.  I’ll ask a colleague to address this section.  </w:t>
      </w:r>
    </w:p>
  </w:comment>
  <w:comment w:id="6" w:author="Terry McGrath" w:date="2020-01-27T12:29:00Z" w:initials="TM">
    <w:p w14:paraId="3679BDFC" w14:textId="560CA9A5" w:rsidR="003F50D8" w:rsidRDefault="003F50D8">
      <w:pPr>
        <w:pStyle w:val="CommentText"/>
      </w:pPr>
      <w:r>
        <w:rPr>
          <w:rStyle w:val="CommentReference"/>
        </w:rPr>
        <w:annotationRef/>
      </w:r>
      <w:r>
        <w:t xml:space="preserve">LC, </w:t>
      </w:r>
      <w:proofErr w:type="gramStart"/>
      <w:r>
        <w:t>GC ,</w:t>
      </w:r>
      <w:proofErr w:type="gramEnd"/>
      <w:r>
        <w:t xml:space="preserve"> and ICP all need to be consistent in how ref Agilent.</w:t>
      </w:r>
    </w:p>
  </w:comment>
  <w:comment w:id="44" w:author="Terry McGrath" w:date="2020-01-27T12:40:00Z" w:initials="TM">
    <w:p w14:paraId="3D88D487" w14:textId="222C60E1" w:rsidR="003F50D8" w:rsidRDefault="003F50D8">
      <w:pPr>
        <w:pStyle w:val="CommentText"/>
      </w:pPr>
      <w:r>
        <w:rPr>
          <w:rStyle w:val="CommentReference"/>
        </w:rPr>
        <w:annotationRef/>
      </w:r>
      <w:r>
        <w:t>To what volume?</w:t>
      </w:r>
    </w:p>
  </w:comment>
  <w:comment w:id="45" w:author="Xu, Jason" w:date="2020-02-13T16:12:00Z" w:initials="XJ">
    <w:p w14:paraId="05544EB9" w14:textId="0F09F3C0" w:rsidR="003F50D8" w:rsidRDefault="003F50D8">
      <w:pPr>
        <w:pStyle w:val="CommentText"/>
        <w:rPr>
          <w:lang w:eastAsia="zh-CN"/>
        </w:rPr>
      </w:pPr>
      <w:r>
        <w:rPr>
          <w:rStyle w:val="CommentReference"/>
        </w:rPr>
        <w:annotationRef/>
      </w:r>
      <w:r>
        <w:rPr>
          <w:rFonts w:hint="eastAsia"/>
          <w:lang w:eastAsia="zh-CN"/>
        </w:rPr>
        <w:t>5</w:t>
      </w:r>
      <w:r>
        <w:rPr>
          <w:lang w:eastAsia="zh-CN"/>
        </w:rPr>
        <w:t xml:space="preserve">0. Confirmed with Terry. </w:t>
      </w:r>
    </w:p>
  </w:comment>
  <w:comment w:id="56" w:author="MCBRIDE,MARY (Agilent USA)" w:date="2020-02-08T14:13:00Z" w:initials="M(U">
    <w:p w14:paraId="68D5991E" w14:textId="3D320E7A" w:rsidR="003F50D8" w:rsidRDefault="003F50D8">
      <w:pPr>
        <w:pStyle w:val="CommentText"/>
      </w:pPr>
      <w:r>
        <w:rPr>
          <w:rStyle w:val="CommentReference"/>
        </w:rPr>
        <w:annotationRef/>
      </w:r>
      <w:r>
        <w:t xml:space="preserve">I’ll check with a colleague to see if this is enough detail.  </w:t>
      </w:r>
    </w:p>
  </w:comment>
  <w:comment w:id="105" w:author="Xu, Jason" w:date="2020-02-19T17:06:00Z" w:initials="XJ">
    <w:p w14:paraId="3F6D5CD5" w14:textId="44FBAEC1" w:rsidR="003F50D8" w:rsidRDefault="003F50D8">
      <w:pPr>
        <w:pStyle w:val="CommentText"/>
        <w:rPr>
          <w:lang w:eastAsia="zh-CN"/>
        </w:rPr>
      </w:pPr>
      <w:r>
        <w:rPr>
          <w:rStyle w:val="CommentReference"/>
        </w:rPr>
        <w:annotationRef/>
      </w:r>
      <w:r>
        <w:rPr>
          <w:rFonts w:hint="eastAsia"/>
          <w:lang w:eastAsia="zh-CN"/>
        </w:rPr>
        <w:t>T</w:t>
      </w:r>
      <w:r>
        <w:rPr>
          <w:lang w:eastAsia="zh-CN"/>
        </w:rPr>
        <w:t xml:space="preserve">BD. Need to be modified. </w:t>
      </w:r>
    </w:p>
  </w:comment>
  <w:comment w:id="123" w:author="Terry McGrath" w:date="2020-01-28T09:53:00Z" w:initials="TM">
    <w:p w14:paraId="4A719465" w14:textId="77777777" w:rsidR="003F50D8" w:rsidRDefault="003F50D8" w:rsidP="00623D18">
      <w:pPr>
        <w:pStyle w:val="CommentText"/>
      </w:pPr>
      <w:r>
        <w:rPr>
          <w:rStyle w:val="CommentReference"/>
        </w:rPr>
        <w:annotationRef/>
      </w:r>
      <w:r>
        <w:t>Need to confirm this is the case or is there another reason for why these were recommended</w:t>
      </w:r>
    </w:p>
  </w:comment>
  <w:comment w:id="124" w:author="Terry McGrath" w:date="2020-01-28T10:03:00Z" w:initials="TM">
    <w:p w14:paraId="0256BA77" w14:textId="77777777" w:rsidR="003F50D8" w:rsidRDefault="003F50D8" w:rsidP="00623D18">
      <w:pPr>
        <w:pStyle w:val="CommentText"/>
      </w:pPr>
      <w:r>
        <w:rPr>
          <w:rStyle w:val="CommentReference"/>
        </w:rPr>
        <w:annotationRef/>
      </w:r>
      <w:r>
        <w:t>Need to confirm these are all genuine basmati or if any are known non-basmati varieties</w:t>
      </w:r>
    </w:p>
  </w:comment>
  <w:comment w:id="126" w:author="Terry McGrath" w:date="2020-01-28T11:01:00Z" w:initials="TM">
    <w:p w14:paraId="21469E84" w14:textId="77777777" w:rsidR="003F50D8" w:rsidRDefault="003F50D8" w:rsidP="00623D18">
      <w:pPr>
        <w:pStyle w:val="CommentText"/>
      </w:pPr>
      <w:r>
        <w:rPr>
          <w:rStyle w:val="CommentReference"/>
        </w:rPr>
        <w:annotationRef/>
      </w:r>
      <w:r>
        <w:t xml:space="preserve">This section needs tidied up – </w:t>
      </w:r>
      <w:proofErr w:type="spellStart"/>
      <w:r>
        <w:t>eg</w:t>
      </w:r>
      <w:proofErr w:type="spellEnd"/>
      <w:r>
        <w:t xml:space="preserve"> no ref to figures in main body. Needs to be reviewed after changes made</w:t>
      </w:r>
    </w:p>
  </w:comment>
  <w:comment w:id="127" w:author="Terry McGrath" w:date="2020-01-28T10:56:00Z" w:initials="TM">
    <w:p w14:paraId="2D3BF4D6" w14:textId="77777777" w:rsidR="003F50D8" w:rsidRDefault="003F50D8" w:rsidP="00623D18">
      <w:pPr>
        <w:pStyle w:val="CommentText"/>
      </w:pPr>
      <w:r>
        <w:rPr>
          <w:rStyle w:val="CommentReference"/>
        </w:rPr>
        <w:annotationRef/>
      </w:r>
      <w:r>
        <w:rPr>
          <w:rStyle w:val="CommentReference"/>
        </w:rPr>
        <w:t>I think you have your groupings wrong. Need to discuss and fix if needed.</w:t>
      </w:r>
    </w:p>
  </w:comment>
  <w:comment w:id="128" w:author="Terry McGrath" w:date="2020-01-28T11:04:00Z" w:initials="TM">
    <w:p w14:paraId="702C8922" w14:textId="77777777" w:rsidR="003F50D8" w:rsidRDefault="003F50D8" w:rsidP="00623D18">
      <w:pPr>
        <w:pStyle w:val="CommentText"/>
      </w:pPr>
      <w:r>
        <w:rPr>
          <w:rStyle w:val="CommentReference"/>
        </w:rPr>
        <w:annotationRef/>
      </w:r>
      <w:r>
        <w:t>See above comment on groups</w:t>
      </w:r>
    </w:p>
  </w:comment>
  <w:comment w:id="129" w:author="Terry McGrath" w:date="2020-01-28T11:05:00Z" w:initials="TM">
    <w:p w14:paraId="7795E3EB" w14:textId="77777777" w:rsidR="003F50D8" w:rsidRDefault="003F50D8" w:rsidP="00623D18">
      <w:pPr>
        <w:pStyle w:val="CommentText"/>
      </w:pPr>
      <w:r>
        <w:rPr>
          <w:rStyle w:val="CommentReference"/>
        </w:rPr>
        <w:annotationRef/>
      </w:r>
      <w:r>
        <w:t>Do we keep this paragraph (work) in this paper or have it for the independent paper? – my initial thoughts are to remove it.</w:t>
      </w:r>
    </w:p>
  </w:comment>
  <w:comment w:id="130" w:author="MCBRIDE,MARY (Agilent USA)" w:date="2020-02-08T15:42:00Z" w:initials="M(U">
    <w:p w14:paraId="4C55B744" w14:textId="77777777" w:rsidR="003F50D8" w:rsidRDefault="003F50D8" w:rsidP="00623D18">
      <w:pPr>
        <w:pStyle w:val="CommentText"/>
      </w:pPr>
      <w:r>
        <w:rPr>
          <w:rStyle w:val="CommentReference"/>
        </w:rPr>
        <w:annotationRef/>
      </w:r>
      <w:r>
        <w:t xml:space="preserve">Your call.  It’s not clear form what is here what the value of the GCMS is.  What new information has been added with this analysis?  </w:t>
      </w:r>
    </w:p>
  </w:comment>
  <w:comment w:id="131" w:author="Terry McGrath" w:date="2020-02-10T18:54:00Z" w:initials="TM">
    <w:p w14:paraId="14423F0B" w14:textId="77DE202E" w:rsidR="003F50D8" w:rsidRDefault="003F50D8">
      <w:pPr>
        <w:pStyle w:val="CommentText"/>
      </w:pPr>
      <w:r>
        <w:rPr>
          <w:rStyle w:val="CommentReference"/>
        </w:rPr>
        <w:annotationRef/>
      </w:r>
      <w:r>
        <w:t>We can make a decision when this section has been reworked.</w:t>
      </w:r>
    </w:p>
  </w:comment>
  <w:comment w:id="144" w:author="Xu, Jason" w:date="2020-02-18T10:30:00Z" w:initials="XJ">
    <w:p w14:paraId="3F2FC11F" w14:textId="5D9E40F0" w:rsidR="003F50D8" w:rsidRDefault="003F50D8">
      <w:pPr>
        <w:pStyle w:val="CommentText"/>
        <w:rPr>
          <w:lang w:eastAsia="zh-CN"/>
        </w:rPr>
      </w:pPr>
      <w:r>
        <w:rPr>
          <w:rStyle w:val="CommentReference"/>
        </w:rPr>
        <w:annotationRef/>
      </w:r>
      <w:r>
        <w:rPr>
          <w:lang w:eastAsia="zh-CN"/>
        </w:rPr>
        <w:t xml:space="preserve">Please confirm the information. I figure there are more than 200 GI rice in China. (Southern weekly report on Wuchang </w:t>
      </w:r>
      <w:r>
        <w:rPr>
          <w:rFonts w:hint="eastAsia"/>
          <w:lang w:eastAsia="zh-CN"/>
        </w:rPr>
        <w:t>rice</w:t>
      </w:r>
      <w:r>
        <w:rPr>
          <w:lang w:eastAsia="zh-CN"/>
        </w:rPr>
        <w:t>, 2019)</w:t>
      </w:r>
    </w:p>
  </w:comment>
  <w:comment w:id="168" w:author="Xu, Jason" w:date="2020-02-18T10:32:00Z" w:initials="XJ">
    <w:p w14:paraId="0568F818" w14:textId="5B9BB8BC" w:rsidR="003F50D8" w:rsidRDefault="003F50D8">
      <w:pPr>
        <w:pStyle w:val="CommentText"/>
        <w:rPr>
          <w:lang w:eastAsia="zh-CN"/>
        </w:rPr>
      </w:pPr>
      <w:r>
        <w:rPr>
          <w:rStyle w:val="CommentReference"/>
        </w:rPr>
        <w:annotationRef/>
      </w:r>
      <w:r>
        <w:rPr>
          <w:lang w:eastAsia="zh-CN"/>
        </w:rPr>
        <w:t xml:space="preserve">As Di has explained over the phone, very hard to find reference on this case… more seen on news report. </w:t>
      </w:r>
    </w:p>
  </w:comment>
  <w:comment w:id="174" w:author="Peng, Hong" w:date="2020-02-19T15:03:00Z" w:initials="PH">
    <w:p w14:paraId="71143D3B" w14:textId="38930FA9" w:rsidR="003F50D8" w:rsidRDefault="003F50D8">
      <w:pPr>
        <w:pStyle w:val="CommentText"/>
        <w:rPr>
          <w:lang w:eastAsia="zh-CN"/>
        </w:rPr>
      </w:pPr>
      <w:r>
        <w:rPr>
          <w:rStyle w:val="CommentReference"/>
        </w:rPr>
        <w:annotationRef/>
      </w:r>
      <w:r>
        <w:rPr>
          <w:lang w:eastAsia="zh-CN"/>
        </w:rPr>
        <w:t xml:space="preserve">Needs for preventing fraud and confirming authenticity at various levels, </w:t>
      </w:r>
    </w:p>
  </w:comment>
  <w:comment w:id="199" w:author="Peng, Hong" w:date="2020-02-19T12:25:00Z" w:initials="PH">
    <w:p w14:paraId="4A507969" w14:textId="2C208B82" w:rsidR="003F50D8" w:rsidRDefault="003F50D8">
      <w:pPr>
        <w:pStyle w:val="CommentText"/>
        <w:rPr>
          <w:lang w:eastAsia="zh-CN"/>
        </w:rPr>
      </w:pPr>
      <w:r>
        <w:rPr>
          <w:rStyle w:val="CommentReference"/>
        </w:rPr>
        <w:annotationRef/>
      </w:r>
      <w:r>
        <w:rPr>
          <w:rStyle w:val="CommentReference"/>
        </w:rPr>
        <w:t>pre</w:t>
      </w:r>
    </w:p>
  </w:comment>
  <w:comment w:id="202" w:author="Xu, Jason" w:date="2020-02-13T16:52:00Z" w:initials="XJ">
    <w:p w14:paraId="6AB9F188" w14:textId="6DDDD20D" w:rsidR="003F50D8" w:rsidRDefault="003F50D8">
      <w:pPr>
        <w:pStyle w:val="CommentText"/>
        <w:rPr>
          <w:lang w:eastAsia="zh-CN"/>
        </w:rPr>
      </w:pPr>
      <w:r>
        <w:rPr>
          <w:rStyle w:val="CommentReference"/>
        </w:rPr>
        <w:annotationRef/>
      </w:r>
      <w:r>
        <w:rPr>
          <w:lang w:eastAsia="zh-CN"/>
        </w:rPr>
        <w:t>Di will provide related information on these issues.</w:t>
      </w:r>
    </w:p>
  </w:comment>
  <w:comment w:id="203" w:author="Xu, Jason" w:date="2020-02-18T10:44:00Z" w:initials="XJ">
    <w:p w14:paraId="0E3D01E0" w14:textId="4D4C7B36" w:rsidR="003F50D8" w:rsidRDefault="003F50D8">
      <w:pPr>
        <w:pStyle w:val="CommentText"/>
        <w:rPr>
          <w:lang w:eastAsia="zh-CN"/>
        </w:rPr>
      </w:pPr>
      <w:r>
        <w:rPr>
          <w:rStyle w:val="CommentReference"/>
        </w:rPr>
        <w:annotationRef/>
      </w:r>
      <w:r>
        <w:rPr>
          <w:rFonts w:hint="eastAsia"/>
          <w:lang w:eastAsia="zh-CN"/>
        </w:rPr>
        <w:t>S</w:t>
      </w:r>
      <w:r>
        <w:rPr>
          <w:lang w:eastAsia="zh-CN"/>
        </w:rPr>
        <w:t xml:space="preserve">hall be from Liaoning </w:t>
      </w:r>
    </w:p>
  </w:comment>
  <w:comment w:id="205" w:author="Terry McGrath" w:date="2020-02-11T08:40:00Z" w:initials="TM">
    <w:p w14:paraId="33E01C71" w14:textId="354FD321" w:rsidR="003F50D8" w:rsidRDefault="003F50D8">
      <w:pPr>
        <w:pStyle w:val="CommentText"/>
      </w:pPr>
      <w:r>
        <w:rPr>
          <w:rStyle w:val="CommentReference"/>
        </w:rPr>
        <w:annotationRef/>
      </w:r>
      <w:r>
        <w:t xml:space="preserve">We need to discuss groupings so that we use the same ones and describe them the same way. I need to also bring Sekhar in on this </w:t>
      </w:r>
    </w:p>
  </w:comment>
  <w:comment w:id="206" w:author="Xu, Jason" w:date="2020-02-13T16:59:00Z" w:initials="XJ">
    <w:p w14:paraId="54365ACD" w14:textId="37D65F7D" w:rsidR="003F50D8" w:rsidRDefault="003F50D8">
      <w:pPr>
        <w:pStyle w:val="CommentText"/>
        <w:rPr>
          <w:lang w:eastAsia="zh-CN"/>
        </w:rPr>
      </w:pPr>
      <w:r>
        <w:rPr>
          <w:rStyle w:val="CommentReference"/>
        </w:rPr>
        <w:annotationRef/>
      </w:r>
      <w:r>
        <w:rPr>
          <w:lang w:eastAsia="zh-CN"/>
        </w:rPr>
        <w:t xml:space="preserve">Need Di `s confirmation on this. </w:t>
      </w:r>
    </w:p>
  </w:comment>
  <w:comment w:id="330" w:author="Terry McGrath" w:date="2020-01-27T16:03:00Z" w:initials="TM">
    <w:p w14:paraId="7D3F7C9D" w14:textId="77777777" w:rsidR="003F50D8" w:rsidRDefault="003F50D8" w:rsidP="00ED6254">
      <w:pPr>
        <w:pStyle w:val="CommentText"/>
      </w:pPr>
      <w:r>
        <w:rPr>
          <w:rStyle w:val="CommentReference"/>
        </w:rPr>
        <w:annotationRef/>
      </w:r>
      <w:r>
        <w:t>Since you are using abbreviations you may want to write out the name in full here as well.</w:t>
      </w:r>
    </w:p>
  </w:comment>
  <w:comment w:id="331" w:author="Xu, Jason" w:date="2020-02-13T15:07:00Z" w:initials="XJ">
    <w:p w14:paraId="079C88AD" w14:textId="77777777" w:rsidR="003F50D8" w:rsidRDefault="003F50D8" w:rsidP="00ED6254">
      <w:pPr>
        <w:pStyle w:val="CommentText"/>
        <w:rPr>
          <w:lang w:eastAsia="zh-CN"/>
        </w:rPr>
      </w:pPr>
      <w:r>
        <w:rPr>
          <w:rStyle w:val="CommentReference"/>
        </w:rPr>
        <w:annotationRef/>
      </w:r>
      <w:r>
        <w:rPr>
          <w:lang w:eastAsia="zh-CN"/>
        </w:rPr>
        <w:t xml:space="preserve">Agree. Will provide a list of names once get confirmation from Di.  </w:t>
      </w:r>
    </w:p>
  </w:comment>
  <w:comment w:id="332" w:author="Xu, Jason" w:date="2020-02-20T09:37:00Z" w:initials="XJ">
    <w:p w14:paraId="1B340F38" w14:textId="77777777" w:rsidR="003F50D8" w:rsidRDefault="003F50D8" w:rsidP="00ED6254">
      <w:pPr>
        <w:pStyle w:val="CommentText"/>
        <w:rPr>
          <w:lang w:eastAsia="zh-CN"/>
        </w:rPr>
      </w:pPr>
      <w:r>
        <w:rPr>
          <w:rStyle w:val="CommentReference"/>
        </w:rPr>
        <w:annotationRef/>
      </w:r>
      <w:r>
        <w:rPr>
          <w:rFonts w:hint="eastAsia"/>
          <w:lang w:eastAsia="zh-CN"/>
        </w:rPr>
        <w:t>F</w:t>
      </w:r>
      <w:r>
        <w:rPr>
          <w:lang w:eastAsia="zh-CN"/>
        </w:rPr>
        <w:t>ull name/ acronyms have been mentioned previously in the NIR part. Or should we give a table in the “Samples” section</w:t>
      </w:r>
      <w:r>
        <w:rPr>
          <w:rFonts w:hint="eastAsia"/>
          <w:lang w:eastAsia="zh-CN"/>
        </w:rPr>
        <w:t>？</w:t>
      </w:r>
    </w:p>
  </w:comment>
  <w:comment w:id="320" w:author="Terry McGrath" w:date="2020-01-27T15:54:00Z" w:initials="TM">
    <w:p w14:paraId="44E47334" w14:textId="76408065" w:rsidR="003F50D8" w:rsidRDefault="003F50D8">
      <w:pPr>
        <w:pStyle w:val="CommentText"/>
      </w:pPr>
      <w:r>
        <w:rPr>
          <w:rStyle w:val="CommentReference"/>
        </w:rPr>
        <w:annotationRef/>
      </w:r>
      <w:r>
        <w:t>I don’t think this is true. It was polished white rice therefore couldn’t have been direct from paddy</w:t>
      </w:r>
    </w:p>
  </w:comment>
  <w:comment w:id="321" w:author="Xu, Jason" w:date="2020-02-13T15:05:00Z" w:initials="XJ">
    <w:p w14:paraId="524A3199" w14:textId="08CA834F" w:rsidR="003F50D8" w:rsidRDefault="003F50D8">
      <w:pPr>
        <w:pStyle w:val="CommentText"/>
        <w:rPr>
          <w:lang w:eastAsia="zh-CN"/>
        </w:rPr>
      </w:pPr>
      <w:r>
        <w:rPr>
          <w:rStyle w:val="CommentReference"/>
        </w:rPr>
        <w:annotationRef/>
      </w:r>
      <w:r>
        <w:rPr>
          <w:rFonts w:hint="eastAsia"/>
          <w:lang w:eastAsia="zh-CN"/>
        </w:rPr>
        <w:t>Y</w:t>
      </w:r>
      <w:r>
        <w:rPr>
          <w:lang w:eastAsia="zh-CN"/>
        </w:rPr>
        <w:t xml:space="preserve">es. That is correct. I wonder how we can emphasize we get authentic samples. … how can we convince people that sampling from processing factories would guarantee the authenticity? Many reports indicated that adulteration may begin from the processing factory. </w:t>
      </w:r>
    </w:p>
  </w:comment>
  <w:comment w:id="343" w:author="Terry McGrath" w:date="2020-01-27T16:03:00Z" w:initials="TM">
    <w:p w14:paraId="4739F76A" w14:textId="0D31358D" w:rsidR="003F50D8" w:rsidRDefault="003F50D8">
      <w:pPr>
        <w:pStyle w:val="CommentText"/>
      </w:pPr>
      <w:r>
        <w:rPr>
          <w:rStyle w:val="CommentReference"/>
        </w:rPr>
        <w:annotationRef/>
      </w:r>
      <w:r>
        <w:t>Since you are using abbreviations you may want to write out the name in full here as well.</w:t>
      </w:r>
    </w:p>
  </w:comment>
  <w:comment w:id="344" w:author="Xu, Jason" w:date="2020-02-13T15:07:00Z" w:initials="XJ">
    <w:p w14:paraId="1CAE1A73" w14:textId="3141621E" w:rsidR="003F50D8" w:rsidRDefault="003F50D8" w:rsidP="00477031">
      <w:pPr>
        <w:pStyle w:val="CommentText"/>
        <w:rPr>
          <w:lang w:eastAsia="zh-CN"/>
        </w:rPr>
      </w:pPr>
      <w:r>
        <w:rPr>
          <w:rStyle w:val="CommentReference"/>
        </w:rPr>
        <w:annotationRef/>
      </w:r>
      <w:r>
        <w:rPr>
          <w:lang w:eastAsia="zh-CN"/>
        </w:rPr>
        <w:t xml:space="preserve">Agree. Will provide a list of names once get confirmation from Di.  </w:t>
      </w:r>
    </w:p>
  </w:comment>
  <w:comment w:id="345" w:author="Xu, Jason" w:date="2020-02-20T09:37:00Z" w:initials="XJ">
    <w:p w14:paraId="1E56B525" w14:textId="1153D8BE" w:rsidR="003F50D8" w:rsidRDefault="003F50D8">
      <w:pPr>
        <w:pStyle w:val="CommentText"/>
        <w:rPr>
          <w:lang w:eastAsia="zh-CN"/>
        </w:rPr>
      </w:pPr>
      <w:r>
        <w:rPr>
          <w:rStyle w:val="CommentReference"/>
        </w:rPr>
        <w:annotationRef/>
      </w:r>
      <w:r>
        <w:rPr>
          <w:rFonts w:hint="eastAsia"/>
          <w:lang w:eastAsia="zh-CN"/>
        </w:rPr>
        <w:t>F</w:t>
      </w:r>
      <w:r>
        <w:rPr>
          <w:lang w:eastAsia="zh-CN"/>
        </w:rPr>
        <w:t>ull name/ acronyms have been mentioned previously in the NIR part. Or should we give a table in the “Samples” section</w:t>
      </w:r>
      <w:r>
        <w:rPr>
          <w:rFonts w:hint="eastAsia"/>
          <w:lang w:eastAsia="zh-CN"/>
        </w:rPr>
        <w:t>？</w:t>
      </w:r>
    </w:p>
  </w:comment>
  <w:comment w:id="382" w:author="fanzhou kong" w:date="2020-02-25T14:40:00Z" w:initials="fk">
    <w:p w14:paraId="71AEA959" w14:textId="28578EB2" w:rsidR="003F50D8" w:rsidRDefault="003F50D8">
      <w:pPr>
        <w:pStyle w:val="CommentText"/>
      </w:pPr>
      <w:r>
        <w:rPr>
          <w:rStyle w:val="CommentReference"/>
        </w:rPr>
        <w:annotationRef/>
      </w:r>
      <w:r>
        <w:t>We are not running PCA… there is no principal component in PLSDA, but just components</w:t>
      </w:r>
    </w:p>
  </w:comment>
  <w:comment w:id="418" w:author="Xu, Jason" w:date="2020-02-18T11:02:00Z" w:initials="XJ">
    <w:p w14:paraId="0D01D87F" w14:textId="275B031E" w:rsidR="003F50D8" w:rsidRDefault="003F50D8">
      <w:pPr>
        <w:pStyle w:val="CommentText"/>
        <w:rPr>
          <w:lang w:eastAsia="zh-CN"/>
        </w:rPr>
      </w:pPr>
      <w:r>
        <w:rPr>
          <w:rStyle w:val="CommentReference"/>
        </w:rPr>
        <w:annotationRef/>
      </w:r>
      <w:r>
        <w:rPr>
          <w:lang w:eastAsia="zh-CN"/>
        </w:rPr>
        <w:t xml:space="preserve">A typical way to explain the PCA scoring plot. </w:t>
      </w:r>
    </w:p>
  </w:comment>
  <w:comment w:id="421" w:author="Terry McGrath" w:date="2020-01-28T12:07:00Z" w:initials="TM">
    <w:p w14:paraId="12C8123D" w14:textId="6A8FDC6E" w:rsidR="003F50D8" w:rsidRDefault="003F50D8">
      <w:pPr>
        <w:pStyle w:val="CommentText"/>
      </w:pPr>
      <w:r>
        <w:rPr>
          <w:rStyle w:val="CommentReference"/>
        </w:rPr>
        <w:annotationRef/>
      </w:r>
      <w:r>
        <w:t>Maybe worth explaining how you reach this conclusion i.e. furthers away from 0,0?</w:t>
      </w:r>
    </w:p>
  </w:comment>
  <w:comment w:id="437" w:author="Xu, Jason" w:date="2020-02-25T10:39:00Z" w:initials="XJ">
    <w:p w14:paraId="50678AD8" w14:textId="13ACC3E5" w:rsidR="003F50D8" w:rsidRDefault="003F50D8">
      <w:pPr>
        <w:pStyle w:val="CommentText"/>
        <w:rPr>
          <w:lang w:eastAsia="zh-CN"/>
        </w:rPr>
      </w:pPr>
      <w:r>
        <w:rPr>
          <w:rStyle w:val="CommentReference"/>
        </w:rPr>
        <w:annotationRef/>
      </w:r>
      <w:r>
        <w:rPr>
          <w:rFonts w:hint="eastAsia"/>
          <w:lang w:eastAsia="zh-CN"/>
        </w:rPr>
        <w:t>F</w:t>
      </w:r>
      <w:r>
        <w:rPr>
          <w:lang w:eastAsia="zh-CN"/>
        </w:rPr>
        <w:t>Z: How we get the balanced accuracy</w:t>
      </w:r>
      <w:proofErr w:type="gramStart"/>
      <w:r>
        <w:rPr>
          <w:lang w:eastAsia="zh-CN"/>
        </w:rPr>
        <w:t>? .</w:t>
      </w:r>
      <w:proofErr w:type="gramEnd"/>
      <w:r>
        <w:rPr>
          <w:lang w:eastAsia="zh-CN"/>
        </w:rPr>
        <w:t xml:space="preserve"> Should we also report the individual accuracy? </w:t>
      </w:r>
      <w:hyperlink r:id="rId1" w:anchor="confusion_matrix_example" w:history="1">
        <w:r w:rsidRPr="00F811A1">
          <w:rPr>
            <w:color w:val="0000FF"/>
            <w:sz w:val="22"/>
            <w:szCs w:val="22"/>
            <w:u w:val="single"/>
          </w:rPr>
          <w:t>https://www.harrisgeospatial.com/docs/CalculatingConfusionMatrices.html#confusion_matrix_example</w:t>
        </w:r>
      </w:hyperlink>
    </w:p>
  </w:comment>
  <w:comment w:id="438" w:author="fanzhou kong" w:date="2020-02-25T14:47:00Z" w:initials="fk">
    <w:p w14:paraId="057891F3" w14:textId="43DE7EA1" w:rsidR="003F50D8" w:rsidRDefault="003F50D8">
      <w:pPr>
        <w:pStyle w:val="CommentText"/>
      </w:pPr>
      <w:r>
        <w:rPr>
          <w:rStyle w:val="CommentReference"/>
        </w:rPr>
        <w:annotationRef/>
      </w:r>
      <w:r>
        <w:t xml:space="preserve">Individual accuracy can be shown in confusion matrix (if we decide to show); BAR is just a </w:t>
      </w:r>
      <w:proofErr w:type="gramStart"/>
      <w:r>
        <w:t>more fancy</w:t>
      </w:r>
      <w:proofErr w:type="gramEnd"/>
      <w:r>
        <w:t xml:space="preserve"> way to calculate accuracy considering data </w:t>
      </w:r>
      <w:proofErr w:type="spellStart"/>
      <w:r>
        <w:t>unequity</w:t>
      </w:r>
      <w:proofErr w:type="spellEnd"/>
    </w:p>
  </w:comment>
  <w:comment w:id="447" w:author="Terry McGrath" w:date="2020-01-27T16:02:00Z" w:initials="TM">
    <w:p w14:paraId="7E802787" w14:textId="4042555D" w:rsidR="003F50D8" w:rsidRDefault="003F50D8">
      <w:pPr>
        <w:pStyle w:val="CommentText"/>
      </w:pPr>
      <w:r>
        <w:rPr>
          <w:rStyle w:val="CommentReference"/>
        </w:rPr>
        <w:annotationRef/>
      </w:r>
      <w:r>
        <w:t>Would it be good to show one of the models as figure?</w:t>
      </w:r>
    </w:p>
  </w:comment>
  <w:comment w:id="448" w:author="Xu, Jason" w:date="2020-02-18T10:56:00Z" w:initials="XJ">
    <w:p w14:paraId="2D296FF4" w14:textId="03455644" w:rsidR="003F50D8" w:rsidRDefault="003F50D8">
      <w:pPr>
        <w:pStyle w:val="CommentText"/>
        <w:rPr>
          <w:lang w:eastAsia="zh-CN"/>
        </w:rPr>
      </w:pPr>
      <w:r>
        <w:rPr>
          <w:rStyle w:val="CommentReference"/>
        </w:rPr>
        <w:annotationRef/>
      </w:r>
      <w:r>
        <w:rPr>
          <w:rFonts w:hint="eastAsia"/>
          <w:lang w:eastAsia="zh-CN"/>
        </w:rPr>
        <w:t>T</w:t>
      </w:r>
      <w:r>
        <w:rPr>
          <w:lang w:eastAsia="zh-CN"/>
        </w:rPr>
        <w:t xml:space="preserve">o Marry and Terry: PCA is only a tool used for data visualization, it does not possess the classification power. The two machine learning algorithms are used in our case, to differentiate six GI rice. While for now we still cannot show much detailed data here since our own manuscript is in preparation. </w:t>
      </w:r>
    </w:p>
  </w:comment>
  <w:comment w:id="492" w:author="MCBRIDE,MARY (Agilent USA)" w:date="2020-02-08T15:13:00Z" w:initials="M(U">
    <w:p w14:paraId="0E874CE3" w14:textId="5691FD54" w:rsidR="003F50D8" w:rsidRDefault="003F50D8">
      <w:pPr>
        <w:pStyle w:val="CommentText"/>
      </w:pPr>
      <w:r>
        <w:rPr>
          <w:rStyle w:val="CommentReference"/>
        </w:rPr>
        <w:annotationRef/>
      </w:r>
      <w:r>
        <w:t xml:space="preserve">These figures don’t really add a lot to this section.  The separation shown in the top figure is underwhelming since it does not seem like there is very clear separation.  The second figure isn’t clear what is trying to be communicated.  </w:t>
      </w:r>
    </w:p>
  </w:comment>
  <w:comment w:id="493" w:author="Terry McGrath" w:date="2020-02-10T12:02:00Z" w:initials="TM">
    <w:p w14:paraId="5EF89BCB" w14:textId="77777777" w:rsidR="003F50D8" w:rsidRDefault="003F50D8" w:rsidP="009C7757">
      <w:pPr>
        <w:pStyle w:val="CommentText"/>
      </w:pPr>
      <w:r>
        <w:rPr>
          <w:rStyle w:val="CommentReference"/>
        </w:rPr>
        <w:annotationRef/>
      </w:r>
      <w:r>
        <w:t>Jason: I have cropped out figure A as it does not add to the paper.</w:t>
      </w:r>
    </w:p>
    <w:p w14:paraId="3B60DD49" w14:textId="079AC1EF" w:rsidR="003F50D8" w:rsidRDefault="003F50D8" w:rsidP="009C7757">
      <w:pPr>
        <w:pStyle w:val="CommentText"/>
      </w:pPr>
      <w:r>
        <w:t xml:space="preserve">Please see </w:t>
      </w:r>
      <w:proofErr w:type="spellStart"/>
      <w:r>
        <w:t>Marys</w:t>
      </w:r>
      <w:proofErr w:type="spellEnd"/>
      <w:r>
        <w:t xml:space="preserve"> comment on the figure that is now there. She is looking for a better one (or we need a better description in the body text to explain what it means)  </w:t>
      </w:r>
    </w:p>
  </w:comment>
  <w:comment w:id="686" w:author="fanzhou kong" w:date="2020-02-25T14:49:00Z" w:initials="fk">
    <w:p w14:paraId="2C51FBC7" w14:textId="6E853F1B" w:rsidR="00CF2A90" w:rsidRDefault="00CF2A90">
      <w:pPr>
        <w:pStyle w:val="CommentText"/>
      </w:pPr>
      <w:r>
        <w:rPr>
          <w:rStyle w:val="CommentReference"/>
        </w:rPr>
        <w:annotationRef/>
      </w:r>
      <w:r>
        <w:t>This should be 3…</w:t>
      </w:r>
    </w:p>
  </w:comment>
  <w:comment w:id="738" w:author="Terry McGrath" w:date="2020-02-11T08:42:00Z" w:initials="TM">
    <w:p w14:paraId="08AE47D8" w14:textId="26E8CB4C" w:rsidR="003F50D8" w:rsidRDefault="003F50D8">
      <w:pPr>
        <w:pStyle w:val="CommentText"/>
      </w:pPr>
      <w:r>
        <w:rPr>
          <w:rStyle w:val="CommentReference"/>
        </w:rPr>
        <w:annotationRef/>
      </w:r>
      <w:proofErr w:type="spellStart"/>
      <w:r>
        <w:t>Sehkar</w:t>
      </w:r>
      <w:proofErr w:type="spellEnd"/>
      <w:r>
        <w:t xml:space="preserve"> we need to discuss groupings with Jason. We are each doing different things</w:t>
      </w:r>
    </w:p>
  </w:comment>
  <w:comment w:id="739" w:author="Terry McGrath" w:date="2020-01-27T16:11:00Z" w:initials="TM">
    <w:p w14:paraId="4317DF83" w14:textId="54E51ABA" w:rsidR="003F50D8" w:rsidRDefault="003F50D8">
      <w:pPr>
        <w:pStyle w:val="CommentText"/>
      </w:pPr>
      <w:r>
        <w:rPr>
          <w:rStyle w:val="CommentReference"/>
        </w:rPr>
        <w:annotationRef/>
      </w:r>
      <w:r>
        <w:t>This is an issue – NIR is 5, ICP is 6 and GC is 7. Need to standardize</w:t>
      </w:r>
    </w:p>
  </w:comment>
  <w:comment w:id="740" w:author="MCBRIDE,MARY (Agilent USA)" w:date="2020-02-08T15:15:00Z" w:initials="M(U">
    <w:p w14:paraId="39B05FA6" w14:textId="4DB2498B" w:rsidR="003F50D8" w:rsidRDefault="003F50D8">
      <w:pPr>
        <w:pStyle w:val="CommentText"/>
      </w:pPr>
      <w:r>
        <w:rPr>
          <w:rStyle w:val="CommentReference"/>
        </w:rPr>
        <w:annotationRef/>
      </w:r>
      <w:r>
        <w:t xml:space="preserve">Agree, Terry.  Maybe we just use the data where we have consistency and drop the additional data taken on certain rice varieties?  </w:t>
      </w:r>
    </w:p>
  </w:comment>
  <w:comment w:id="741" w:author="Terry McGrath" w:date="2020-01-27T16:05:00Z" w:initials="TM">
    <w:p w14:paraId="58FC4EFD" w14:textId="0F4B8118" w:rsidR="003F50D8" w:rsidRDefault="003F50D8">
      <w:pPr>
        <w:pStyle w:val="CommentText"/>
      </w:pPr>
      <w:r>
        <w:rPr>
          <w:rStyle w:val="CommentReference"/>
        </w:rPr>
        <w:annotationRef/>
      </w:r>
      <w:r>
        <w:t>Names do not tie in with NIR and ICP – need to address this</w:t>
      </w:r>
    </w:p>
  </w:comment>
  <w:comment w:id="742" w:author="Terry McGrath" w:date="2020-01-27T16:13:00Z" w:initials="TM">
    <w:p w14:paraId="7D3EBF3D" w14:textId="4DAF9DD0" w:rsidR="003F50D8" w:rsidRDefault="003F50D8">
      <w:pPr>
        <w:pStyle w:val="CommentText"/>
      </w:pPr>
      <w:r>
        <w:rPr>
          <w:rStyle w:val="CommentReference"/>
        </w:rPr>
        <w:annotationRef/>
      </w:r>
      <w:r>
        <w:t>Why split them up into two sets?</w:t>
      </w:r>
    </w:p>
  </w:comment>
  <w:comment w:id="743" w:author="Terry McGrath" w:date="2020-01-27T16:13:00Z" w:initials="TM">
    <w:p w14:paraId="65462135" w14:textId="41B398DF" w:rsidR="003F50D8" w:rsidRDefault="003F50D8">
      <w:pPr>
        <w:pStyle w:val="CommentText"/>
      </w:pPr>
      <w:r>
        <w:rPr>
          <w:rStyle w:val="CommentReference"/>
        </w:rPr>
        <w:annotationRef/>
      </w:r>
      <w:r>
        <w:t>Need to explain what this means for the reader</w:t>
      </w:r>
    </w:p>
  </w:comment>
  <w:comment w:id="747" w:author="Terry McGrath" w:date="2020-02-10T12:46:00Z" w:initials="TM">
    <w:p w14:paraId="21430D13" w14:textId="0F8126E8" w:rsidR="003F50D8" w:rsidRDefault="003F50D8">
      <w:pPr>
        <w:pStyle w:val="CommentText"/>
      </w:pPr>
      <w:r>
        <w:rPr>
          <w:rStyle w:val="CommentReference"/>
        </w:rPr>
        <w:annotationRef/>
      </w:r>
      <w:r>
        <w:t>Is it metric?</w:t>
      </w:r>
    </w:p>
  </w:comment>
  <w:comment w:id="750" w:author="Terry McGrath" w:date="2020-02-10T15:08:00Z" w:initials="TM">
    <w:p w14:paraId="265D4EE9" w14:textId="04AC2064" w:rsidR="003F50D8" w:rsidRDefault="003F50D8">
      <w:pPr>
        <w:pStyle w:val="CommentText"/>
      </w:pPr>
      <w:r>
        <w:t xml:space="preserve">Is this paddy rice production? May need to clarify if it is because based on raw figures </w:t>
      </w:r>
      <w:proofErr w:type="spellStart"/>
      <w:r>
        <w:t>ghana</w:t>
      </w:r>
      <w:proofErr w:type="spellEnd"/>
      <w:r>
        <w:t xml:space="preserve"> produced 55% of what it consumed that year (not 60%). If it is paddy </w:t>
      </w:r>
      <w:proofErr w:type="gramStart"/>
      <w:r>
        <w:t>produced</w:t>
      </w:r>
      <w:proofErr w:type="gramEnd"/>
      <w:r>
        <w:t xml:space="preserve"> then there is wastage and used for other reasons as possible explanation of discrepancy.</w:t>
      </w:r>
    </w:p>
  </w:comment>
  <w:comment w:id="751" w:author="Terry McGrath" w:date="2020-01-28T14:35:00Z" w:initials="TM">
    <w:p w14:paraId="544E711E" w14:textId="568E7631" w:rsidR="003F50D8" w:rsidRDefault="003F50D8">
      <w:pPr>
        <w:pStyle w:val="CommentText"/>
      </w:pPr>
      <w:r>
        <w:rPr>
          <w:rStyle w:val="CommentReference"/>
        </w:rPr>
        <w:annotationRef/>
      </w:r>
      <w:r>
        <w:t>I need this reference</w:t>
      </w:r>
    </w:p>
  </w:comment>
  <w:comment w:id="748" w:author="Terry McGrath" w:date="2020-01-28T14:36:00Z" w:initials="TM">
    <w:p w14:paraId="6B805D7B" w14:textId="78285990" w:rsidR="003F50D8" w:rsidRDefault="003F50D8">
      <w:pPr>
        <w:pStyle w:val="CommentText"/>
      </w:pPr>
      <w:r>
        <w:rPr>
          <w:rStyle w:val="CommentReference"/>
        </w:rPr>
        <w:annotationRef/>
      </w:r>
      <w:r>
        <w:t>Ernest check this section for accuracy. I have reworded to make it more succinct</w:t>
      </w:r>
    </w:p>
  </w:comment>
  <w:comment w:id="749" w:author="MCBRIDE,MARY (Agilent USA)" w:date="2020-02-08T15:51:00Z" w:initials="M(U">
    <w:p w14:paraId="64C931EC" w14:textId="22F661D1" w:rsidR="003F50D8" w:rsidRDefault="003F50D8">
      <w:pPr>
        <w:pStyle w:val="CommentText"/>
      </w:pPr>
      <w:r>
        <w:rPr>
          <w:rStyle w:val="CommentReference"/>
        </w:rPr>
        <w:annotationRef/>
      </w:r>
      <w:r>
        <w:t xml:space="preserve">Yes, really need to be sure of the amount produced versus consumed.  Every other section refers to rice production in terms of metric </w:t>
      </w:r>
      <w:proofErr w:type="spellStart"/>
      <w:r>
        <w:t>tonnes</w:t>
      </w:r>
      <w:proofErr w:type="spellEnd"/>
      <w:r>
        <w:t xml:space="preserve">.  </w:t>
      </w:r>
    </w:p>
  </w:comment>
  <w:comment w:id="752" w:author="Terry McGrath" w:date="2020-01-28T14:45:00Z" w:initials="TM">
    <w:p w14:paraId="34D18924" w14:textId="664CF25F" w:rsidR="003F50D8" w:rsidRDefault="003F50D8">
      <w:pPr>
        <w:pStyle w:val="CommentText"/>
      </w:pPr>
      <w:r>
        <w:rPr>
          <w:rStyle w:val="CommentReference"/>
        </w:rPr>
        <w:annotationRef/>
      </w:r>
      <w:r>
        <w:t>I need this reference</w:t>
      </w:r>
    </w:p>
  </w:comment>
  <w:comment w:id="753" w:author="Terry McGrath" w:date="2020-01-28T15:25:00Z" w:initials="TM">
    <w:p w14:paraId="3024A3F5" w14:textId="51174177" w:rsidR="003F50D8" w:rsidRDefault="003F50D8">
      <w:pPr>
        <w:pStyle w:val="CommentText"/>
      </w:pPr>
      <w:r>
        <w:rPr>
          <w:rStyle w:val="CommentReference"/>
        </w:rPr>
        <w:annotationRef/>
      </w:r>
      <w:r>
        <w:t>Ernest – what you mean is not clear to me. This will need reworded</w:t>
      </w:r>
    </w:p>
  </w:comment>
  <w:comment w:id="754" w:author="Terry McGrath" w:date="2020-01-28T16:05:00Z" w:initials="TM">
    <w:p w14:paraId="5C74D712" w14:textId="4A4B18C6" w:rsidR="003F50D8" w:rsidRDefault="003F50D8">
      <w:pPr>
        <w:pStyle w:val="CommentText"/>
      </w:pPr>
      <w:r>
        <w:rPr>
          <w:rStyle w:val="CommentReference"/>
        </w:rPr>
        <w:annotationRef/>
      </w:r>
      <w:r>
        <w:t xml:space="preserve">Ernest, we have removed the figures as they are similar to others previously shown. Can you please rework to also discuss prediction ability against your validation set for your best models (remember to describe the process you went through to get to the best) for quality and local </w:t>
      </w:r>
      <w:proofErr w:type="spellStart"/>
      <w:r>
        <w:t>vrs</w:t>
      </w:r>
      <w:proofErr w:type="spellEnd"/>
      <w:r>
        <w:t xml:space="preserve"> imported.</w:t>
      </w:r>
    </w:p>
    <w:p w14:paraId="036B359E" w14:textId="77777777" w:rsidR="003F50D8" w:rsidRDefault="003F50D8">
      <w:pPr>
        <w:pStyle w:val="CommentText"/>
      </w:pPr>
    </w:p>
    <w:p w14:paraId="65509D07" w14:textId="6E477056" w:rsidR="003F50D8" w:rsidRDefault="003F50D8">
      <w:pPr>
        <w:pStyle w:val="CommentText"/>
      </w:pPr>
      <w:r>
        <w:t>.</w:t>
      </w:r>
    </w:p>
  </w:comment>
  <w:comment w:id="755" w:author="MCBRIDE,MARY (Agilent USA)" w:date="2020-02-08T16:01:00Z" w:initials="M(U">
    <w:p w14:paraId="09818370" w14:textId="61C38397" w:rsidR="003F50D8" w:rsidRDefault="003F50D8">
      <w:pPr>
        <w:pStyle w:val="CommentText"/>
      </w:pPr>
      <w:r>
        <w:rPr>
          <w:rStyle w:val="CommentReference"/>
        </w:rPr>
        <w:annotationRef/>
      </w:r>
      <w:r>
        <w:t xml:space="preserve">Having shown data from China and India, I don’t think we need to continue to show additional data that shows we can discriminate using SCIO.  It’s enough to say so, and just say what percentage (98%, 100%, etc.  </w:t>
      </w:r>
    </w:p>
  </w:comment>
  <w:comment w:id="756" w:author="Terry McGrath" w:date="2020-01-28T16:37:00Z" w:initials="TM">
    <w:p w14:paraId="7806C17A" w14:textId="50E54236" w:rsidR="003F50D8" w:rsidRDefault="003F50D8">
      <w:pPr>
        <w:pStyle w:val="CommentText"/>
      </w:pPr>
      <w:r>
        <w:rPr>
          <w:rStyle w:val="CommentReference"/>
        </w:rPr>
        <w:annotationRef/>
      </w:r>
      <w:r>
        <w:t>Technically you are not showing coupled to chemometrics but only showing PCA</w:t>
      </w:r>
    </w:p>
  </w:comment>
  <w:comment w:id="757" w:author="Terry McGrath" w:date="2020-02-10T19:01:00Z" w:initials="TM">
    <w:p w14:paraId="2DA44379" w14:textId="288DB1A4" w:rsidR="003F50D8" w:rsidRDefault="003F50D8">
      <w:pPr>
        <w:pStyle w:val="CommentText"/>
      </w:pPr>
      <w:r>
        <w:rPr>
          <w:rStyle w:val="CommentReference"/>
        </w:rPr>
        <w:annotationRef/>
      </w:r>
      <w:r>
        <w:t>Need to tidy up and add a little more discussion on how can be used in Ghana?</w:t>
      </w:r>
    </w:p>
  </w:comment>
  <w:comment w:id="758" w:author="Terry McGrath" w:date="2020-01-28T19:50:00Z" w:initials="TM">
    <w:p w14:paraId="32F33A38" w14:textId="7FA41BCA" w:rsidR="003F50D8" w:rsidRDefault="003F50D8">
      <w:pPr>
        <w:pStyle w:val="CommentText"/>
      </w:pPr>
      <w:r>
        <w:rPr>
          <w:rStyle w:val="CommentReference"/>
        </w:rPr>
        <w:annotationRef/>
      </w:r>
      <w:r>
        <w:t>Am I missing this figure?</w:t>
      </w:r>
    </w:p>
  </w:comment>
  <w:comment w:id="759" w:author="Terry McGrath" w:date="2020-01-28T19:52:00Z" w:initials="TM">
    <w:p w14:paraId="38573802" w14:textId="46F13089" w:rsidR="003F50D8" w:rsidRDefault="003F50D8">
      <w:pPr>
        <w:pStyle w:val="CommentText"/>
      </w:pPr>
      <w:r>
        <w:rPr>
          <w:rStyle w:val="CommentReference"/>
        </w:rPr>
        <w:annotationRef/>
      </w:r>
      <w:r>
        <w:t>Ok so need to fill in the inference from this GC-MS work…</w:t>
      </w:r>
    </w:p>
  </w:comment>
  <w:comment w:id="761" w:author="Olivier Chevallier" w:date="2020-01-29T16:27:00Z" w:initials="OC">
    <w:p w14:paraId="46E019E3" w14:textId="7C7C223D" w:rsidR="003F50D8" w:rsidRDefault="003F50D8">
      <w:pPr>
        <w:pStyle w:val="CommentText"/>
      </w:pPr>
      <w:r>
        <w:t>Not sure that Vietnam samples were asses via GC for VOC.</w:t>
      </w:r>
      <w:r>
        <w:rPr>
          <w:rStyle w:val="CommentReference"/>
        </w:rPr>
        <w:annotationRef/>
      </w:r>
    </w:p>
  </w:comment>
  <w:comment w:id="762" w:author="Terry McGrath" w:date="2020-01-29T11:46:00Z" w:initials="TM">
    <w:p w14:paraId="0F9AA8FB" w14:textId="043ED6DF" w:rsidR="003F50D8" w:rsidRDefault="003F50D8">
      <w:pPr>
        <w:pStyle w:val="CommentText"/>
      </w:pPr>
      <w:r>
        <w:rPr>
          <w:rStyle w:val="CommentReference"/>
        </w:rPr>
        <w:annotationRef/>
      </w:r>
      <w:r>
        <w:t>Why is this a problem?  The way I read this sounds like consumers are getting more expensive rice at a lower price- that is good value for money</w:t>
      </w:r>
    </w:p>
  </w:comment>
  <w:comment w:id="763" w:author="Terry McGrath" w:date="2020-01-29T11:48:00Z" w:initials="TM">
    <w:p w14:paraId="51C99ADE" w14:textId="4188DF80" w:rsidR="003F50D8" w:rsidRDefault="003F50D8">
      <w:pPr>
        <w:pStyle w:val="CommentText"/>
      </w:pPr>
      <w:r>
        <w:rPr>
          <w:rStyle w:val="CommentReference"/>
        </w:rPr>
        <w:annotationRef/>
      </w:r>
      <w:r>
        <w:t>Is it defined for this study or do Vietnamese people define it this way?</w:t>
      </w:r>
    </w:p>
  </w:comment>
  <w:comment w:id="764" w:author="Terry McGrath" w:date="2020-01-29T12:04:00Z" w:initials="TM">
    <w:p w14:paraId="3B9DAF23" w14:textId="1B93B64F" w:rsidR="003F50D8" w:rsidRDefault="003F50D8">
      <w:pPr>
        <w:pStyle w:val="CommentText"/>
      </w:pPr>
      <w:r>
        <w:rPr>
          <w:rStyle w:val="CommentReference"/>
        </w:rPr>
        <w:annotationRef/>
      </w:r>
      <w:r>
        <w:t>Value or quality?</w:t>
      </w:r>
    </w:p>
  </w:comment>
  <w:comment w:id="765" w:author="Terry McGrath" w:date="2020-01-29T12:07:00Z" w:initials="TM">
    <w:p w14:paraId="5D083B4C" w14:textId="77777777" w:rsidR="003F50D8" w:rsidRDefault="003F50D8">
      <w:pPr>
        <w:pStyle w:val="CommentText"/>
      </w:pPr>
      <w:r>
        <w:rPr>
          <w:rStyle w:val="CommentReference"/>
        </w:rPr>
        <w:annotationRef/>
      </w:r>
      <w:r>
        <w:t>Are the other 4 rice varieties high quality?</w:t>
      </w:r>
    </w:p>
    <w:p w14:paraId="342159DC" w14:textId="77777777" w:rsidR="003F50D8" w:rsidRDefault="003F50D8">
      <w:pPr>
        <w:pStyle w:val="CommentText"/>
      </w:pPr>
    </w:p>
    <w:p w14:paraId="3899BC77" w14:textId="77777777" w:rsidR="003F50D8" w:rsidRDefault="003F50D8">
      <w:pPr>
        <w:pStyle w:val="CommentText"/>
      </w:pPr>
    </w:p>
    <w:p w14:paraId="7E4408E9" w14:textId="0FE72349" w:rsidR="003F50D8" w:rsidRDefault="003F50D8">
      <w:pPr>
        <w:pStyle w:val="CommentText"/>
      </w:pPr>
    </w:p>
  </w:comment>
  <w:comment w:id="766" w:author="Terry McGrath" w:date="2020-02-11T08:51:00Z" w:initials="TM">
    <w:p w14:paraId="2496226C" w14:textId="08286200" w:rsidR="003F50D8" w:rsidRDefault="003F50D8">
      <w:pPr>
        <w:pStyle w:val="CommentText"/>
      </w:pPr>
      <w:r>
        <w:rPr>
          <w:rStyle w:val="CommentReference"/>
        </w:rPr>
        <w:annotationRef/>
      </w:r>
      <w:r>
        <w:t xml:space="preserve">I discussed your section with </w:t>
      </w:r>
      <w:proofErr w:type="gramStart"/>
      <w:r>
        <w:t>Mary</w:t>
      </w:r>
      <w:proofErr w:type="gramEnd"/>
      <w:r>
        <w:t xml:space="preserve"> and we decided to remove your figures as there are already many </w:t>
      </w:r>
      <w:proofErr w:type="spellStart"/>
      <w:r>
        <w:t>simca</w:t>
      </w:r>
      <w:proofErr w:type="spellEnd"/>
      <w:r>
        <w:t xml:space="preserve"> and </w:t>
      </w:r>
      <w:proofErr w:type="spellStart"/>
      <w:r>
        <w:t>scio</w:t>
      </w:r>
      <w:proofErr w:type="spellEnd"/>
      <w:r>
        <w:t xml:space="preserve"> plots and having more will not necessarily add to the publication.</w:t>
      </w:r>
    </w:p>
    <w:p w14:paraId="10443F51" w14:textId="253DCB70" w:rsidR="003F50D8" w:rsidRDefault="003F50D8">
      <w:pPr>
        <w:pStyle w:val="CommentText"/>
      </w:pPr>
    </w:p>
    <w:p w14:paraId="73DABE03" w14:textId="2E25270C" w:rsidR="003F50D8" w:rsidRDefault="003F50D8">
      <w:pPr>
        <w:pStyle w:val="CommentText"/>
      </w:pPr>
      <w:r>
        <w:t>As you can see when we remove your figures you have nothing in the NIR section.</w:t>
      </w:r>
    </w:p>
    <w:p w14:paraId="24402D83" w14:textId="77777777" w:rsidR="003F50D8" w:rsidRDefault="003F50D8">
      <w:pPr>
        <w:pStyle w:val="CommentText"/>
      </w:pPr>
    </w:p>
    <w:p w14:paraId="4EB24654" w14:textId="29B873D3" w:rsidR="003F50D8" w:rsidRDefault="003F50D8">
      <w:pPr>
        <w:pStyle w:val="CommentText"/>
      </w:pPr>
      <w:r>
        <w:t>What this means is that need to better describe what you achieved in the body text. As well as describe better what you did</w:t>
      </w:r>
    </w:p>
    <w:p w14:paraId="2DFEBA5A" w14:textId="77777777" w:rsidR="003F50D8" w:rsidRDefault="003F50D8">
      <w:pPr>
        <w:pStyle w:val="CommentText"/>
      </w:pPr>
    </w:p>
    <w:p w14:paraId="31416A22" w14:textId="51D7A132" w:rsidR="003F50D8" w:rsidRDefault="003F50D8">
      <w:pPr>
        <w:pStyle w:val="CommentText"/>
      </w:pPr>
      <w:r>
        <w:t xml:space="preserve">You are missing discussion on results and what it shows and how it can be used. You have not explained what preprocessing you have used in the body text.  - there is no discussion on results for </w:t>
      </w:r>
      <w:proofErr w:type="spellStart"/>
      <w:r>
        <w:t>scio</w:t>
      </w:r>
      <w:proofErr w:type="spellEnd"/>
      <w:r>
        <w:t xml:space="preserve"> or </w:t>
      </w:r>
      <w:proofErr w:type="spellStart"/>
      <w:r>
        <w:t>simca</w:t>
      </w:r>
      <w:proofErr w:type="spellEnd"/>
      <w:r>
        <w:t xml:space="preserve">. You have also not described what preprocessing you have done on the data in the Scio software. You have provided no validation data – </w:t>
      </w:r>
      <w:proofErr w:type="spellStart"/>
      <w:r>
        <w:t>eg</w:t>
      </w:r>
      <w:proofErr w:type="spellEnd"/>
      <w:r>
        <w:t xml:space="preserve"> external dataset predicted against </w:t>
      </w:r>
      <w:proofErr w:type="spellStart"/>
      <w:r>
        <w:t>scio</w:t>
      </w:r>
      <w:proofErr w:type="spellEnd"/>
      <w:r>
        <w:t xml:space="preserve"> lab model.</w:t>
      </w:r>
    </w:p>
  </w:comment>
  <w:comment w:id="767" w:author="Olivier Chevallier" w:date="2020-01-29T16:28:00Z" w:initials="OC">
    <w:p w14:paraId="02AB43A8" w14:textId="5A63AA0E" w:rsidR="003F50D8" w:rsidRDefault="003F50D8">
      <w:pPr>
        <w:pStyle w:val="CommentText"/>
      </w:pPr>
      <w:r>
        <w:t xml:space="preserve">Will include results from analysis carried out in Belfast with 45 or Santa Clara with 46 as they are quite comparable as </w:t>
      </w:r>
      <w:proofErr w:type="spellStart"/>
      <w:r>
        <w:t>PoC</w:t>
      </w:r>
      <w:proofErr w:type="spellEnd"/>
      <w:r>
        <w:rPr>
          <w:rStyle w:val="CommentReference"/>
        </w:rPr>
        <w:annotationRef/>
      </w:r>
    </w:p>
  </w:comment>
  <w:comment w:id="769" w:author="Terry McGrath" w:date="2020-01-30T09:57:00Z" w:initials="TM">
    <w:p w14:paraId="468D6744" w14:textId="77777777" w:rsidR="003F50D8" w:rsidRDefault="003F50D8">
      <w:pPr>
        <w:pStyle w:val="CommentText"/>
      </w:pPr>
      <w:r>
        <w:rPr>
          <w:rStyle w:val="CommentReference"/>
        </w:rPr>
        <w:annotationRef/>
      </w:r>
      <w:r>
        <w:t>Olivier: can you do pros and cons for mass spec?</w:t>
      </w:r>
    </w:p>
    <w:p w14:paraId="259066B1" w14:textId="57F6D53C" w:rsidR="003F50D8" w:rsidRDefault="003F50D8">
      <w:pPr>
        <w:pStyle w:val="CommentText"/>
      </w:pPr>
      <w:r>
        <w:t xml:space="preserve">Cost, time, skill, lab based </w:t>
      </w:r>
      <w:proofErr w:type="spellStart"/>
      <w:r>
        <w:t>etc</w:t>
      </w:r>
      <w:proofErr w:type="spellEnd"/>
      <w:r>
        <w:t>…</w:t>
      </w:r>
    </w:p>
  </w:comment>
  <w:comment w:id="770" w:author="Terry McGrath" w:date="2020-01-30T10:14:00Z" w:initials="TM">
    <w:p w14:paraId="09562A88" w14:textId="7D8A8B54" w:rsidR="003F50D8" w:rsidRDefault="003F50D8">
      <w:pPr>
        <w:pStyle w:val="CommentText"/>
      </w:pPr>
      <w:r>
        <w:rPr>
          <w:rStyle w:val="CommentReference"/>
        </w:rPr>
        <w:annotationRef/>
      </w:r>
      <w:proofErr w:type="spellStart"/>
      <w:proofErr w:type="gramStart"/>
      <w:r>
        <w:t>Lets</w:t>
      </w:r>
      <w:proofErr w:type="spellEnd"/>
      <w:proofErr w:type="gramEnd"/>
      <w:r>
        <w:t xml:space="preserve"> discuss Mary what are the main conclusions we want to get across in this section. One of the other things we need to get across is that although we focused on rice in this instance, the approach has applications across many other foodstuffs</w:t>
      </w:r>
    </w:p>
    <w:p w14:paraId="29497174" w14:textId="77777777" w:rsidR="003F50D8" w:rsidRDefault="003F50D8">
      <w:pPr>
        <w:pStyle w:val="CommentText"/>
      </w:pPr>
    </w:p>
    <w:p w14:paraId="5C11BB09" w14:textId="0DA5AE51" w:rsidR="003F50D8" w:rsidRDefault="003F50D8">
      <w:pPr>
        <w:pStyle w:val="CommentText"/>
      </w:pPr>
      <w:r>
        <w:t xml:space="preserve">I like the paragraph there already (or something like it) as closing remarks.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8C7666B" w15:done="0"/>
  <w15:commentEx w15:paraId="089FBD45" w15:done="0"/>
  <w15:commentEx w15:paraId="3679BDFC" w15:done="0"/>
  <w15:commentEx w15:paraId="3D88D487" w15:done="1"/>
  <w15:commentEx w15:paraId="05544EB9" w15:paraIdParent="3D88D487" w15:done="1"/>
  <w15:commentEx w15:paraId="68D5991E" w15:done="0"/>
  <w15:commentEx w15:paraId="3F6D5CD5" w15:done="0"/>
  <w15:commentEx w15:paraId="4A719465" w15:done="0"/>
  <w15:commentEx w15:paraId="0256BA77" w15:done="0"/>
  <w15:commentEx w15:paraId="21469E84" w15:done="0"/>
  <w15:commentEx w15:paraId="2D3BF4D6" w15:done="0"/>
  <w15:commentEx w15:paraId="702C8922" w15:done="0"/>
  <w15:commentEx w15:paraId="7795E3EB" w15:done="0"/>
  <w15:commentEx w15:paraId="4C55B744" w15:paraIdParent="7795E3EB" w15:done="0"/>
  <w15:commentEx w15:paraId="14423F0B" w15:paraIdParent="7795E3EB" w15:done="0"/>
  <w15:commentEx w15:paraId="3F2FC11F" w15:done="0"/>
  <w15:commentEx w15:paraId="0568F818" w15:done="0"/>
  <w15:commentEx w15:paraId="71143D3B" w15:done="0"/>
  <w15:commentEx w15:paraId="4A507969" w15:done="1"/>
  <w15:commentEx w15:paraId="6AB9F188" w15:done="0"/>
  <w15:commentEx w15:paraId="0E3D01E0" w15:done="0"/>
  <w15:commentEx w15:paraId="33E01C71" w15:done="1"/>
  <w15:commentEx w15:paraId="54365ACD" w15:paraIdParent="33E01C71" w15:done="1"/>
  <w15:commentEx w15:paraId="7D3F7C9D" w15:done="1"/>
  <w15:commentEx w15:paraId="079C88AD" w15:paraIdParent="7D3F7C9D" w15:done="1"/>
  <w15:commentEx w15:paraId="1B340F38" w15:done="0"/>
  <w15:commentEx w15:paraId="44E47334" w15:done="0"/>
  <w15:commentEx w15:paraId="524A3199" w15:paraIdParent="44E47334" w15:done="0"/>
  <w15:commentEx w15:paraId="4739F76A" w15:done="1"/>
  <w15:commentEx w15:paraId="1CAE1A73" w15:paraIdParent="4739F76A" w15:done="1"/>
  <w15:commentEx w15:paraId="1E56B525" w15:done="0"/>
  <w15:commentEx w15:paraId="71AEA959" w15:done="0"/>
  <w15:commentEx w15:paraId="0D01D87F" w15:done="0"/>
  <w15:commentEx w15:paraId="12C8123D" w15:done="0"/>
  <w15:commentEx w15:paraId="50678AD8" w15:done="0"/>
  <w15:commentEx w15:paraId="057891F3" w15:paraIdParent="50678AD8" w15:done="0"/>
  <w15:commentEx w15:paraId="7E802787" w15:done="0"/>
  <w15:commentEx w15:paraId="2D296FF4" w15:done="0"/>
  <w15:commentEx w15:paraId="0E874CE3" w15:done="0"/>
  <w15:commentEx w15:paraId="3B60DD49" w15:paraIdParent="0E874CE3" w15:done="0"/>
  <w15:commentEx w15:paraId="2C51FBC7" w15:done="0"/>
  <w15:commentEx w15:paraId="08AE47D8" w15:done="0"/>
  <w15:commentEx w15:paraId="4317DF83" w15:done="0"/>
  <w15:commentEx w15:paraId="39B05FA6" w15:paraIdParent="4317DF83" w15:done="0"/>
  <w15:commentEx w15:paraId="58FC4EFD" w15:done="0"/>
  <w15:commentEx w15:paraId="7D3EBF3D" w15:done="0"/>
  <w15:commentEx w15:paraId="65462135" w15:done="0"/>
  <w15:commentEx w15:paraId="21430D13" w15:done="0"/>
  <w15:commentEx w15:paraId="265D4EE9" w15:done="0"/>
  <w15:commentEx w15:paraId="544E711E" w15:done="0"/>
  <w15:commentEx w15:paraId="6B805D7B" w15:done="0"/>
  <w15:commentEx w15:paraId="64C931EC" w15:paraIdParent="6B805D7B" w15:done="0"/>
  <w15:commentEx w15:paraId="34D18924" w15:done="0"/>
  <w15:commentEx w15:paraId="3024A3F5" w15:done="0"/>
  <w15:commentEx w15:paraId="65509D07" w15:done="0"/>
  <w15:commentEx w15:paraId="09818370" w15:paraIdParent="65509D07" w15:done="0"/>
  <w15:commentEx w15:paraId="7806C17A" w15:done="0"/>
  <w15:commentEx w15:paraId="2DA44379" w15:done="0"/>
  <w15:commentEx w15:paraId="32F33A38" w15:done="0"/>
  <w15:commentEx w15:paraId="38573802" w15:done="0"/>
  <w15:commentEx w15:paraId="46E019E3" w15:done="0"/>
  <w15:commentEx w15:paraId="0F9AA8FB" w15:done="0"/>
  <w15:commentEx w15:paraId="51C99ADE" w15:done="0"/>
  <w15:commentEx w15:paraId="3B9DAF23" w15:done="0"/>
  <w15:commentEx w15:paraId="7E4408E9" w15:done="0"/>
  <w15:commentEx w15:paraId="31416A22" w15:done="0"/>
  <w15:commentEx w15:paraId="02AB43A8" w15:done="0"/>
  <w15:commentEx w15:paraId="259066B1" w15:done="0"/>
  <w15:commentEx w15:paraId="5C11BB0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8C7666B" w16cid:durableId="21E93E69"/>
  <w16cid:commentId w16cid:paraId="089FBD45" w16cid:durableId="21E93EC9"/>
  <w16cid:commentId w16cid:paraId="3679BDFC" w16cid:durableId="21D9563C"/>
  <w16cid:commentId w16cid:paraId="3D88D487" w16cid:durableId="21D958B0"/>
  <w16cid:commentId w16cid:paraId="05544EB9" w16cid:durableId="21EFF3FE"/>
  <w16cid:commentId w16cid:paraId="68D5991E" w16cid:durableId="21E94093"/>
  <w16cid:commentId w16cid:paraId="3F6D5CD5" w16cid:durableId="21F7E9A5"/>
  <w16cid:commentId w16cid:paraId="4A719465" w16cid:durableId="21EBC992"/>
  <w16cid:commentId w16cid:paraId="0256BA77" w16cid:durableId="21EBC991"/>
  <w16cid:commentId w16cid:paraId="21469E84" w16cid:durableId="21EBC98F"/>
  <w16cid:commentId w16cid:paraId="2D3BF4D6" w16cid:durableId="21EBC98E"/>
  <w16cid:commentId w16cid:paraId="702C8922" w16cid:durableId="21EBC98D"/>
  <w16cid:commentId w16cid:paraId="7795E3EB" w16cid:durableId="21EBC98C"/>
  <w16cid:commentId w16cid:paraId="4C55B744" w16cid:durableId="21EBC98B"/>
  <w16cid:commentId w16cid:paraId="14423F0B" w16cid:durableId="21EC2553"/>
  <w16cid:commentId w16cid:paraId="3F2FC11F" w16cid:durableId="21F63B4E"/>
  <w16cid:commentId w16cid:paraId="0568F818" w16cid:durableId="21F63BD6"/>
  <w16cid:commentId w16cid:paraId="71143D3B" w16cid:durableId="21F7DD42"/>
  <w16cid:commentId w16cid:paraId="4A507969" w16cid:durableId="21F7DD43"/>
  <w16cid:commentId w16cid:paraId="6AB9F188" w16cid:durableId="21EFFD34"/>
  <w16cid:commentId w16cid:paraId="0E3D01E0" w16cid:durableId="21F63EA2"/>
  <w16cid:commentId w16cid:paraId="33E01C71" w16cid:durableId="21ECE708"/>
  <w16cid:commentId w16cid:paraId="54365ACD" w16cid:durableId="21EFFF09"/>
  <w16cid:commentId w16cid:paraId="7D3F7C9D" w16cid:durableId="21FE764C"/>
  <w16cid:commentId w16cid:paraId="079C88AD" w16cid:durableId="21FE764B"/>
  <w16cid:commentId w16cid:paraId="1B340F38" w16cid:durableId="21FE764A"/>
  <w16cid:commentId w16cid:paraId="44E47334" w16cid:durableId="21D9863D"/>
  <w16cid:commentId w16cid:paraId="524A3199" w16cid:durableId="21EFE428"/>
  <w16cid:commentId w16cid:paraId="4739F76A" w16cid:durableId="21D9886E"/>
  <w16cid:commentId w16cid:paraId="1CAE1A73" w16cid:durableId="21EFE4A3"/>
  <w16cid:commentId w16cid:paraId="1E56B525" w16cid:durableId="21F8D1C4"/>
  <w16cid:commentId w16cid:paraId="71AEA959" w16cid:durableId="21FFB06C"/>
  <w16cid:commentId w16cid:paraId="0D01D87F" w16cid:durableId="21F642C6"/>
  <w16cid:commentId w16cid:paraId="12C8123D" w16cid:durableId="21DAA298"/>
  <w16cid:commentId w16cid:paraId="50678AD8" w16cid:durableId="21FF77E3"/>
  <w16cid:commentId w16cid:paraId="057891F3" w16cid:durableId="21FFB1E7"/>
  <w16cid:commentId w16cid:paraId="7E802787" w16cid:durableId="21D98813"/>
  <w16cid:commentId w16cid:paraId="2D296FF4" w16cid:durableId="21F64178"/>
  <w16cid:commentId w16cid:paraId="0E874CE3" w16cid:durableId="21E94E9F"/>
  <w16cid:commentId w16cid:paraId="3B60DD49" w16cid:durableId="21EBC4C3"/>
  <w16cid:commentId w16cid:paraId="2C51FBC7" w16cid:durableId="21FFB280"/>
  <w16cid:commentId w16cid:paraId="08AE47D8" w16cid:durableId="21ECE783"/>
  <w16cid:commentId w16cid:paraId="4317DF83" w16cid:durableId="21D98A1E"/>
  <w16cid:commentId w16cid:paraId="39B05FA6" w16cid:durableId="21E94F04"/>
  <w16cid:commentId w16cid:paraId="58FC4EFD" w16cid:durableId="21D988DE"/>
  <w16cid:commentId w16cid:paraId="7D3EBF3D" w16cid:durableId="21D98A96"/>
  <w16cid:commentId w16cid:paraId="65462135" w16cid:durableId="21D98ABA"/>
  <w16cid:commentId w16cid:paraId="21430D13" w16cid:durableId="21EBCF29"/>
  <w16cid:commentId w16cid:paraId="265D4EE9" w16cid:durableId="21EBF085"/>
  <w16cid:commentId w16cid:paraId="544E711E" w16cid:durableId="21DAC53D"/>
  <w16cid:commentId w16cid:paraId="6B805D7B" w16cid:durableId="21DAC577"/>
  <w16cid:commentId w16cid:paraId="64C931EC" w16cid:durableId="21E95782"/>
  <w16cid:commentId w16cid:paraId="34D18924" w16cid:durableId="21DAC79C"/>
  <w16cid:commentId w16cid:paraId="3024A3F5" w16cid:durableId="21DAD0F4"/>
  <w16cid:commentId w16cid:paraId="65509D07" w16cid:durableId="21DADA46"/>
  <w16cid:commentId w16cid:paraId="09818370" w16cid:durableId="21E959CC"/>
  <w16cid:commentId w16cid:paraId="7806C17A" w16cid:durableId="21DAE1E7"/>
  <w16cid:commentId w16cid:paraId="2DA44379" w16cid:durableId="21EC2700"/>
  <w16cid:commentId w16cid:paraId="32F33A38" w16cid:durableId="21DB0F0E"/>
  <w16cid:commentId w16cid:paraId="38573802" w16cid:durableId="21DB0F63"/>
  <w16cid:commentId w16cid:paraId="46E019E3" w16cid:durableId="2B45A0EE"/>
  <w16cid:commentId w16cid:paraId="0F9AA8FB" w16cid:durableId="21DBEEFB"/>
  <w16cid:commentId w16cid:paraId="51C99ADE" w16cid:durableId="21DBEF87"/>
  <w16cid:commentId w16cid:paraId="3B9DAF23" w16cid:durableId="21DBF35B"/>
  <w16cid:commentId w16cid:paraId="7E4408E9" w16cid:durableId="21DBF40B"/>
  <w16cid:commentId w16cid:paraId="31416A22" w16cid:durableId="21ECE98D"/>
  <w16cid:commentId w16cid:paraId="02AB43A8" w16cid:durableId="2CE0BA4F"/>
  <w16cid:commentId w16cid:paraId="259066B1" w16cid:durableId="21DD270F"/>
  <w16cid:commentId w16cid:paraId="5C11BB09" w16cid:durableId="21DD2A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3FC2C2" w14:textId="77777777" w:rsidR="00CE0129" w:rsidRDefault="00CE0129">
      <w:pPr>
        <w:spacing w:after="0" w:line="240" w:lineRule="auto"/>
      </w:pPr>
      <w:r>
        <w:separator/>
      </w:r>
    </w:p>
  </w:endnote>
  <w:endnote w:type="continuationSeparator" w:id="0">
    <w:p w14:paraId="2A2AEC87" w14:textId="77777777" w:rsidR="00CE0129" w:rsidRDefault="00CE0129">
      <w:pPr>
        <w:spacing w:after="0" w:line="240" w:lineRule="auto"/>
      </w:pPr>
      <w:r>
        <w:continuationSeparator/>
      </w:r>
    </w:p>
  </w:endnote>
  <w:endnote w:type="continuationNotice" w:id="1">
    <w:p w14:paraId="3A7FB4CC" w14:textId="77777777" w:rsidR="00CE0129" w:rsidRDefault="00CE012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8CC9CE" w14:textId="77777777" w:rsidR="00CE0129" w:rsidRDefault="00CE0129">
      <w:pPr>
        <w:spacing w:after="0" w:line="240" w:lineRule="auto"/>
      </w:pPr>
      <w:r>
        <w:separator/>
      </w:r>
    </w:p>
  </w:footnote>
  <w:footnote w:type="continuationSeparator" w:id="0">
    <w:p w14:paraId="4627FFF4" w14:textId="77777777" w:rsidR="00CE0129" w:rsidRDefault="00CE0129">
      <w:pPr>
        <w:spacing w:after="0" w:line="240" w:lineRule="auto"/>
      </w:pPr>
      <w:r>
        <w:continuationSeparator/>
      </w:r>
    </w:p>
  </w:footnote>
  <w:footnote w:type="continuationNotice" w:id="1">
    <w:p w14:paraId="301FB1DB" w14:textId="77777777" w:rsidR="00CE0129" w:rsidRDefault="00CE012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77FF1"/>
    <w:multiLevelType w:val="hybridMultilevel"/>
    <w:tmpl w:val="4F2007BE"/>
    <w:lvl w:ilvl="0" w:tplc="1CE8630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632211"/>
    <w:multiLevelType w:val="hybridMultilevel"/>
    <w:tmpl w:val="17FC8460"/>
    <w:lvl w:ilvl="0" w:tplc="2C60C3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5820A3"/>
    <w:multiLevelType w:val="hybridMultilevel"/>
    <w:tmpl w:val="FFFFFFFF"/>
    <w:lvl w:ilvl="0" w:tplc="706098C6">
      <w:start w:val="1"/>
      <w:numFmt w:val="decimal"/>
      <w:lvlText w:val="%1."/>
      <w:lvlJc w:val="left"/>
      <w:pPr>
        <w:ind w:left="720" w:hanging="360"/>
      </w:pPr>
    </w:lvl>
    <w:lvl w:ilvl="1" w:tplc="5FE8AB64">
      <w:start w:val="1"/>
      <w:numFmt w:val="lowerLetter"/>
      <w:lvlText w:val="%2."/>
      <w:lvlJc w:val="left"/>
      <w:pPr>
        <w:ind w:left="1440" w:hanging="360"/>
      </w:pPr>
    </w:lvl>
    <w:lvl w:ilvl="2" w:tplc="B34AD28E">
      <w:start w:val="1"/>
      <w:numFmt w:val="lowerRoman"/>
      <w:lvlText w:val="%3."/>
      <w:lvlJc w:val="right"/>
      <w:pPr>
        <w:ind w:left="2160" w:hanging="180"/>
      </w:pPr>
    </w:lvl>
    <w:lvl w:ilvl="3" w:tplc="49F6F512">
      <w:start w:val="1"/>
      <w:numFmt w:val="decimal"/>
      <w:lvlText w:val="%4."/>
      <w:lvlJc w:val="left"/>
      <w:pPr>
        <w:ind w:left="2880" w:hanging="360"/>
      </w:pPr>
    </w:lvl>
    <w:lvl w:ilvl="4" w:tplc="3ACAC266">
      <w:start w:val="1"/>
      <w:numFmt w:val="lowerLetter"/>
      <w:lvlText w:val="%5."/>
      <w:lvlJc w:val="left"/>
      <w:pPr>
        <w:ind w:left="3600" w:hanging="360"/>
      </w:pPr>
    </w:lvl>
    <w:lvl w:ilvl="5" w:tplc="8020DABC">
      <w:start w:val="1"/>
      <w:numFmt w:val="lowerRoman"/>
      <w:lvlText w:val="%6."/>
      <w:lvlJc w:val="right"/>
      <w:pPr>
        <w:ind w:left="4320" w:hanging="180"/>
      </w:pPr>
    </w:lvl>
    <w:lvl w:ilvl="6" w:tplc="16147AC8">
      <w:start w:val="1"/>
      <w:numFmt w:val="decimal"/>
      <w:lvlText w:val="%7."/>
      <w:lvlJc w:val="left"/>
      <w:pPr>
        <w:ind w:left="5040" w:hanging="360"/>
      </w:pPr>
    </w:lvl>
    <w:lvl w:ilvl="7" w:tplc="E738D0FC">
      <w:start w:val="1"/>
      <w:numFmt w:val="lowerLetter"/>
      <w:lvlText w:val="%8."/>
      <w:lvlJc w:val="left"/>
      <w:pPr>
        <w:ind w:left="5760" w:hanging="360"/>
      </w:pPr>
    </w:lvl>
    <w:lvl w:ilvl="8" w:tplc="DECAAB80">
      <w:start w:val="1"/>
      <w:numFmt w:val="lowerRoman"/>
      <w:lvlText w:val="%9."/>
      <w:lvlJc w:val="right"/>
      <w:pPr>
        <w:ind w:left="6480" w:hanging="180"/>
      </w:pPr>
    </w:lvl>
  </w:abstractNum>
  <w:abstractNum w:abstractNumId="3" w15:restartNumberingAfterBreak="0">
    <w:nsid w:val="15742A63"/>
    <w:multiLevelType w:val="hybridMultilevel"/>
    <w:tmpl w:val="96EA3996"/>
    <w:lvl w:ilvl="0" w:tplc="1DD4AB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CC3B72"/>
    <w:multiLevelType w:val="hybridMultilevel"/>
    <w:tmpl w:val="98B8775A"/>
    <w:lvl w:ilvl="0" w:tplc="2DDCA2C4">
      <w:start w:val="1"/>
      <w:numFmt w:val="decimal"/>
      <w:lvlText w:val="%1."/>
      <w:lvlJc w:val="left"/>
      <w:pPr>
        <w:ind w:left="720" w:hanging="360"/>
      </w:pPr>
    </w:lvl>
    <w:lvl w:ilvl="1" w:tplc="D51C379C">
      <w:start w:val="1"/>
      <w:numFmt w:val="lowerLetter"/>
      <w:lvlText w:val="%2."/>
      <w:lvlJc w:val="left"/>
      <w:pPr>
        <w:ind w:left="1440" w:hanging="360"/>
      </w:pPr>
    </w:lvl>
    <w:lvl w:ilvl="2" w:tplc="D98ED096">
      <w:start w:val="1"/>
      <w:numFmt w:val="lowerRoman"/>
      <w:lvlText w:val="%3."/>
      <w:lvlJc w:val="right"/>
      <w:pPr>
        <w:ind w:left="2160" w:hanging="180"/>
      </w:pPr>
    </w:lvl>
    <w:lvl w:ilvl="3" w:tplc="A70E6EB6">
      <w:start w:val="1"/>
      <w:numFmt w:val="decimal"/>
      <w:lvlText w:val="%4."/>
      <w:lvlJc w:val="left"/>
      <w:pPr>
        <w:ind w:left="2880" w:hanging="360"/>
      </w:pPr>
    </w:lvl>
    <w:lvl w:ilvl="4" w:tplc="C3C2A0B8">
      <w:start w:val="1"/>
      <w:numFmt w:val="lowerLetter"/>
      <w:lvlText w:val="%5."/>
      <w:lvlJc w:val="left"/>
      <w:pPr>
        <w:ind w:left="3600" w:hanging="360"/>
      </w:pPr>
    </w:lvl>
    <w:lvl w:ilvl="5" w:tplc="22126902">
      <w:start w:val="1"/>
      <w:numFmt w:val="lowerRoman"/>
      <w:lvlText w:val="%6."/>
      <w:lvlJc w:val="right"/>
      <w:pPr>
        <w:ind w:left="4320" w:hanging="180"/>
      </w:pPr>
    </w:lvl>
    <w:lvl w:ilvl="6" w:tplc="09684508">
      <w:start w:val="1"/>
      <w:numFmt w:val="decimal"/>
      <w:lvlText w:val="%7."/>
      <w:lvlJc w:val="left"/>
      <w:pPr>
        <w:ind w:left="5040" w:hanging="360"/>
      </w:pPr>
    </w:lvl>
    <w:lvl w:ilvl="7" w:tplc="A0FEBA26">
      <w:start w:val="1"/>
      <w:numFmt w:val="lowerLetter"/>
      <w:lvlText w:val="%8."/>
      <w:lvlJc w:val="left"/>
      <w:pPr>
        <w:ind w:left="5760" w:hanging="360"/>
      </w:pPr>
    </w:lvl>
    <w:lvl w:ilvl="8" w:tplc="EDDEF60C">
      <w:start w:val="1"/>
      <w:numFmt w:val="lowerRoman"/>
      <w:lvlText w:val="%9."/>
      <w:lvlJc w:val="right"/>
      <w:pPr>
        <w:ind w:left="6480" w:hanging="180"/>
      </w:pPr>
    </w:lvl>
  </w:abstractNum>
  <w:abstractNum w:abstractNumId="5" w15:restartNumberingAfterBreak="0">
    <w:nsid w:val="16F44FA8"/>
    <w:multiLevelType w:val="hybridMultilevel"/>
    <w:tmpl w:val="63B82594"/>
    <w:lvl w:ilvl="0" w:tplc="1D4E8CFC">
      <w:start w:val="1"/>
      <w:numFmt w:val="bullet"/>
      <w:lvlText w:val=""/>
      <w:lvlJc w:val="left"/>
      <w:pPr>
        <w:ind w:left="720" w:hanging="360"/>
      </w:pPr>
      <w:rPr>
        <w:rFonts w:ascii="Symbol" w:hAnsi="Symbol" w:hint="default"/>
      </w:rPr>
    </w:lvl>
    <w:lvl w:ilvl="1" w:tplc="4A38C194">
      <w:start w:val="1"/>
      <w:numFmt w:val="bullet"/>
      <w:lvlText w:val=""/>
      <w:lvlJc w:val="left"/>
      <w:pPr>
        <w:ind w:left="1440" w:hanging="360"/>
      </w:pPr>
      <w:rPr>
        <w:rFonts w:ascii="Symbol" w:hAnsi="Symbol" w:hint="default"/>
      </w:rPr>
    </w:lvl>
    <w:lvl w:ilvl="2" w:tplc="DF5691BA">
      <w:start w:val="1"/>
      <w:numFmt w:val="bullet"/>
      <w:lvlText w:val=""/>
      <w:lvlJc w:val="left"/>
      <w:pPr>
        <w:ind w:left="2160" w:hanging="360"/>
      </w:pPr>
      <w:rPr>
        <w:rFonts w:ascii="Wingdings" w:hAnsi="Wingdings" w:hint="default"/>
      </w:rPr>
    </w:lvl>
    <w:lvl w:ilvl="3" w:tplc="FB324DB0">
      <w:start w:val="1"/>
      <w:numFmt w:val="bullet"/>
      <w:lvlText w:val=""/>
      <w:lvlJc w:val="left"/>
      <w:pPr>
        <w:ind w:left="2880" w:hanging="360"/>
      </w:pPr>
      <w:rPr>
        <w:rFonts w:ascii="Symbol" w:hAnsi="Symbol" w:hint="default"/>
      </w:rPr>
    </w:lvl>
    <w:lvl w:ilvl="4" w:tplc="C05655B6">
      <w:start w:val="1"/>
      <w:numFmt w:val="bullet"/>
      <w:lvlText w:val="o"/>
      <w:lvlJc w:val="left"/>
      <w:pPr>
        <w:ind w:left="3600" w:hanging="360"/>
      </w:pPr>
      <w:rPr>
        <w:rFonts w:ascii="Courier New" w:hAnsi="Courier New" w:hint="default"/>
      </w:rPr>
    </w:lvl>
    <w:lvl w:ilvl="5" w:tplc="BFC463D2">
      <w:start w:val="1"/>
      <w:numFmt w:val="bullet"/>
      <w:lvlText w:val=""/>
      <w:lvlJc w:val="left"/>
      <w:pPr>
        <w:ind w:left="4320" w:hanging="360"/>
      </w:pPr>
      <w:rPr>
        <w:rFonts w:ascii="Wingdings" w:hAnsi="Wingdings" w:hint="default"/>
      </w:rPr>
    </w:lvl>
    <w:lvl w:ilvl="6" w:tplc="DE1A1336">
      <w:start w:val="1"/>
      <w:numFmt w:val="bullet"/>
      <w:lvlText w:val=""/>
      <w:lvlJc w:val="left"/>
      <w:pPr>
        <w:ind w:left="5040" w:hanging="360"/>
      </w:pPr>
      <w:rPr>
        <w:rFonts w:ascii="Symbol" w:hAnsi="Symbol" w:hint="default"/>
      </w:rPr>
    </w:lvl>
    <w:lvl w:ilvl="7" w:tplc="703AE94E">
      <w:start w:val="1"/>
      <w:numFmt w:val="bullet"/>
      <w:lvlText w:val="o"/>
      <w:lvlJc w:val="left"/>
      <w:pPr>
        <w:ind w:left="5760" w:hanging="360"/>
      </w:pPr>
      <w:rPr>
        <w:rFonts w:ascii="Courier New" w:hAnsi="Courier New" w:hint="default"/>
      </w:rPr>
    </w:lvl>
    <w:lvl w:ilvl="8" w:tplc="F3AEDD56">
      <w:start w:val="1"/>
      <w:numFmt w:val="bullet"/>
      <w:lvlText w:val=""/>
      <w:lvlJc w:val="left"/>
      <w:pPr>
        <w:ind w:left="6480" w:hanging="360"/>
      </w:pPr>
      <w:rPr>
        <w:rFonts w:ascii="Wingdings" w:hAnsi="Wingdings" w:hint="default"/>
      </w:rPr>
    </w:lvl>
  </w:abstractNum>
  <w:abstractNum w:abstractNumId="6" w15:restartNumberingAfterBreak="0">
    <w:nsid w:val="26C80E24"/>
    <w:multiLevelType w:val="hybridMultilevel"/>
    <w:tmpl w:val="21341C3A"/>
    <w:lvl w:ilvl="0" w:tplc="04090013">
      <w:start w:val="1"/>
      <w:numFmt w:val="upperRoman"/>
      <w:lvlText w:val="%1."/>
      <w:lvlJc w:val="righ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A636229"/>
    <w:multiLevelType w:val="hybridMultilevel"/>
    <w:tmpl w:val="FAF2B34C"/>
    <w:lvl w:ilvl="0" w:tplc="E202E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4025EDA"/>
    <w:multiLevelType w:val="hybridMultilevel"/>
    <w:tmpl w:val="66AEBE3C"/>
    <w:lvl w:ilvl="0" w:tplc="F1DC26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9F16B7D"/>
    <w:multiLevelType w:val="hybridMultilevel"/>
    <w:tmpl w:val="E0D269F6"/>
    <w:lvl w:ilvl="0" w:tplc="6CE05380">
      <w:start w:val="1"/>
      <w:numFmt w:val="bullet"/>
      <w:lvlText w:val=""/>
      <w:lvlJc w:val="left"/>
      <w:pPr>
        <w:ind w:left="720" w:hanging="360"/>
      </w:pPr>
      <w:rPr>
        <w:rFonts w:ascii="Symbol" w:hAnsi="Symbol" w:hint="default"/>
      </w:rPr>
    </w:lvl>
    <w:lvl w:ilvl="1" w:tplc="A5621324">
      <w:start w:val="1"/>
      <w:numFmt w:val="bullet"/>
      <w:lvlText w:val=""/>
      <w:lvlJc w:val="left"/>
      <w:pPr>
        <w:ind w:left="1440" w:hanging="360"/>
      </w:pPr>
      <w:rPr>
        <w:rFonts w:ascii="Symbol" w:hAnsi="Symbol" w:hint="default"/>
      </w:rPr>
    </w:lvl>
    <w:lvl w:ilvl="2" w:tplc="B950B0DE">
      <w:start w:val="1"/>
      <w:numFmt w:val="bullet"/>
      <w:lvlText w:val=""/>
      <w:lvlJc w:val="left"/>
      <w:pPr>
        <w:ind w:left="2160" w:hanging="360"/>
      </w:pPr>
      <w:rPr>
        <w:rFonts w:ascii="Wingdings" w:hAnsi="Wingdings" w:hint="default"/>
      </w:rPr>
    </w:lvl>
    <w:lvl w:ilvl="3" w:tplc="E7AAFFC4">
      <w:start w:val="1"/>
      <w:numFmt w:val="bullet"/>
      <w:lvlText w:val=""/>
      <w:lvlJc w:val="left"/>
      <w:pPr>
        <w:ind w:left="2880" w:hanging="360"/>
      </w:pPr>
      <w:rPr>
        <w:rFonts w:ascii="Symbol" w:hAnsi="Symbol" w:hint="default"/>
      </w:rPr>
    </w:lvl>
    <w:lvl w:ilvl="4" w:tplc="90D0018C">
      <w:start w:val="1"/>
      <w:numFmt w:val="bullet"/>
      <w:lvlText w:val="o"/>
      <w:lvlJc w:val="left"/>
      <w:pPr>
        <w:ind w:left="3600" w:hanging="360"/>
      </w:pPr>
      <w:rPr>
        <w:rFonts w:ascii="Courier New" w:hAnsi="Courier New" w:hint="default"/>
      </w:rPr>
    </w:lvl>
    <w:lvl w:ilvl="5" w:tplc="B57AAC7E">
      <w:start w:val="1"/>
      <w:numFmt w:val="bullet"/>
      <w:lvlText w:val=""/>
      <w:lvlJc w:val="left"/>
      <w:pPr>
        <w:ind w:left="4320" w:hanging="360"/>
      </w:pPr>
      <w:rPr>
        <w:rFonts w:ascii="Wingdings" w:hAnsi="Wingdings" w:hint="default"/>
      </w:rPr>
    </w:lvl>
    <w:lvl w:ilvl="6" w:tplc="C9904890">
      <w:start w:val="1"/>
      <w:numFmt w:val="bullet"/>
      <w:lvlText w:val=""/>
      <w:lvlJc w:val="left"/>
      <w:pPr>
        <w:ind w:left="5040" w:hanging="360"/>
      </w:pPr>
      <w:rPr>
        <w:rFonts w:ascii="Symbol" w:hAnsi="Symbol" w:hint="default"/>
      </w:rPr>
    </w:lvl>
    <w:lvl w:ilvl="7" w:tplc="46A0CB08">
      <w:start w:val="1"/>
      <w:numFmt w:val="bullet"/>
      <w:lvlText w:val="o"/>
      <w:lvlJc w:val="left"/>
      <w:pPr>
        <w:ind w:left="5760" w:hanging="360"/>
      </w:pPr>
      <w:rPr>
        <w:rFonts w:ascii="Courier New" w:hAnsi="Courier New" w:hint="default"/>
      </w:rPr>
    </w:lvl>
    <w:lvl w:ilvl="8" w:tplc="7C80AA70">
      <w:start w:val="1"/>
      <w:numFmt w:val="bullet"/>
      <w:lvlText w:val=""/>
      <w:lvlJc w:val="left"/>
      <w:pPr>
        <w:ind w:left="6480" w:hanging="360"/>
      </w:pPr>
      <w:rPr>
        <w:rFonts w:ascii="Wingdings" w:hAnsi="Wingdings" w:hint="default"/>
      </w:rPr>
    </w:lvl>
  </w:abstractNum>
  <w:abstractNum w:abstractNumId="10" w15:restartNumberingAfterBreak="0">
    <w:nsid w:val="53786C23"/>
    <w:multiLevelType w:val="hybridMultilevel"/>
    <w:tmpl w:val="61AC93C4"/>
    <w:lvl w:ilvl="0" w:tplc="481CD2E8">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3D01E4"/>
    <w:multiLevelType w:val="hybridMultilevel"/>
    <w:tmpl w:val="806E6E4E"/>
    <w:lvl w:ilvl="0" w:tplc="4870569A">
      <w:start w:val="1"/>
      <w:numFmt w:val="bullet"/>
      <w:lvlText w:val=""/>
      <w:lvlJc w:val="left"/>
      <w:pPr>
        <w:ind w:left="720" w:hanging="360"/>
      </w:pPr>
      <w:rPr>
        <w:rFonts w:ascii="Symbol" w:hAnsi="Symbol" w:hint="default"/>
      </w:rPr>
    </w:lvl>
    <w:lvl w:ilvl="1" w:tplc="DE9452BE">
      <w:start w:val="1"/>
      <w:numFmt w:val="bullet"/>
      <w:lvlText w:val=""/>
      <w:lvlJc w:val="left"/>
      <w:pPr>
        <w:ind w:left="1440" w:hanging="360"/>
      </w:pPr>
      <w:rPr>
        <w:rFonts w:ascii="Symbol" w:hAnsi="Symbol" w:hint="default"/>
      </w:rPr>
    </w:lvl>
    <w:lvl w:ilvl="2" w:tplc="93EC4B7C">
      <w:start w:val="1"/>
      <w:numFmt w:val="bullet"/>
      <w:lvlText w:val=""/>
      <w:lvlJc w:val="left"/>
      <w:pPr>
        <w:ind w:left="2160" w:hanging="360"/>
      </w:pPr>
      <w:rPr>
        <w:rFonts w:ascii="Wingdings" w:hAnsi="Wingdings" w:hint="default"/>
      </w:rPr>
    </w:lvl>
    <w:lvl w:ilvl="3" w:tplc="3AD68F00">
      <w:start w:val="1"/>
      <w:numFmt w:val="bullet"/>
      <w:lvlText w:val=""/>
      <w:lvlJc w:val="left"/>
      <w:pPr>
        <w:ind w:left="2880" w:hanging="360"/>
      </w:pPr>
      <w:rPr>
        <w:rFonts w:ascii="Symbol" w:hAnsi="Symbol" w:hint="default"/>
      </w:rPr>
    </w:lvl>
    <w:lvl w:ilvl="4" w:tplc="63BA5926">
      <w:start w:val="1"/>
      <w:numFmt w:val="bullet"/>
      <w:lvlText w:val="o"/>
      <w:lvlJc w:val="left"/>
      <w:pPr>
        <w:ind w:left="3600" w:hanging="360"/>
      </w:pPr>
      <w:rPr>
        <w:rFonts w:ascii="Courier New" w:hAnsi="Courier New" w:hint="default"/>
      </w:rPr>
    </w:lvl>
    <w:lvl w:ilvl="5" w:tplc="6512EB6C">
      <w:start w:val="1"/>
      <w:numFmt w:val="bullet"/>
      <w:lvlText w:val=""/>
      <w:lvlJc w:val="left"/>
      <w:pPr>
        <w:ind w:left="4320" w:hanging="360"/>
      </w:pPr>
      <w:rPr>
        <w:rFonts w:ascii="Wingdings" w:hAnsi="Wingdings" w:hint="default"/>
      </w:rPr>
    </w:lvl>
    <w:lvl w:ilvl="6" w:tplc="454E3A00">
      <w:start w:val="1"/>
      <w:numFmt w:val="bullet"/>
      <w:lvlText w:val=""/>
      <w:lvlJc w:val="left"/>
      <w:pPr>
        <w:ind w:left="5040" w:hanging="360"/>
      </w:pPr>
      <w:rPr>
        <w:rFonts w:ascii="Symbol" w:hAnsi="Symbol" w:hint="default"/>
      </w:rPr>
    </w:lvl>
    <w:lvl w:ilvl="7" w:tplc="65A4C4F4">
      <w:start w:val="1"/>
      <w:numFmt w:val="bullet"/>
      <w:lvlText w:val="o"/>
      <w:lvlJc w:val="left"/>
      <w:pPr>
        <w:ind w:left="5760" w:hanging="360"/>
      </w:pPr>
      <w:rPr>
        <w:rFonts w:ascii="Courier New" w:hAnsi="Courier New" w:hint="default"/>
      </w:rPr>
    </w:lvl>
    <w:lvl w:ilvl="8" w:tplc="4D7E5AD0">
      <w:start w:val="1"/>
      <w:numFmt w:val="bullet"/>
      <w:lvlText w:val=""/>
      <w:lvlJc w:val="left"/>
      <w:pPr>
        <w:ind w:left="6480" w:hanging="360"/>
      </w:pPr>
      <w:rPr>
        <w:rFonts w:ascii="Wingdings" w:hAnsi="Wingdings" w:hint="default"/>
      </w:rPr>
    </w:lvl>
  </w:abstractNum>
  <w:abstractNum w:abstractNumId="12" w15:restartNumberingAfterBreak="0">
    <w:nsid w:val="62603B05"/>
    <w:multiLevelType w:val="hybridMultilevel"/>
    <w:tmpl w:val="C22CC95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6B502CDF"/>
    <w:multiLevelType w:val="hybridMultilevel"/>
    <w:tmpl w:val="A98024C0"/>
    <w:lvl w:ilvl="0" w:tplc="04090013">
      <w:start w:val="1"/>
      <w:numFmt w:val="upperRoman"/>
      <w:lvlText w:val="%1."/>
      <w:lvlJc w:val="righ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6EAC04CB"/>
    <w:multiLevelType w:val="hybridMultilevel"/>
    <w:tmpl w:val="E02C7240"/>
    <w:lvl w:ilvl="0" w:tplc="04090013">
      <w:start w:val="1"/>
      <w:numFmt w:val="upperRoman"/>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72F900AB"/>
    <w:multiLevelType w:val="hybridMultilevel"/>
    <w:tmpl w:val="A98024C0"/>
    <w:lvl w:ilvl="0" w:tplc="04090013">
      <w:start w:val="1"/>
      <w:numFmt w:val="upperRoman"/>
      <w:lvlText w:val="%1."/>
      <w:lvlJc w:val="righ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79620775"/>
    <w:multiLevelType w:val="hybridMultilevel"/>
    <w:tmpl w:val="7B5040F8"/>
    <w:lvl w:ilvl="0" w:tplc="1D384F1C">
      <w:start w:val="1"/>
      <w:numFmt w:val="lowerLetter"/>
      <w:lvlText w:val="%1."/>
      <w:lvlJc w:val="left"/>
      <w:pPr>
        <w:ind w:left="1080" w:hanging="360"/>
      </w:pPr>
      <w:rPr>
        <w:rFonts w:hint="default"/>
      </w:rPr>
    </w:lvl>
    <w:lvl w:ilvl="1" w:tplc="04090013">
      <w:start w:val="1"/>
      <w:numFmt w:val="upperRoman"/>
      <w:lvlText w:val="%2."/>
      <w:lvlJc w:val="righ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5"/>
  </w:num>
  <w:num w:numId="3">
    <w:abstractNumId w:val="11"/>
  </w:num>
  <w:num w:numId="4">
    <w:abstractNumId w:val="4"/>
  </w:num>
  <w:num w:numId="5">
    <w:abstractNumId w:val="10"/>
  </w:num>
  <w:num w:numId="6">
    <w:abstractNumId w:val="1"/>
  </w:num>
  <w:num w:numId="7">
    <w:abstractNumId w:val="8"/>
  </w:num>
  <w:num w:numId="8">
    <w:abstractNumId w:val="16"/>
  </w:num>
  <w:num w:numId="9">
    <w:abstractNumId w:val="6"/>
  </w:num>
  <w:num w:numId="10">
    <w:abstractNumId w:val="15"/>
  </w:num>
  <w:num w:numId="11">
    <w:abstractNumId w:val="14"/>
  </w:num>
  <w:num w:numId="12">
    <w:abstractNumId w:val="0"/>
  </w:num>
  <w:num w:numId="13">
    <w:abstractNumId w:val="2"/>
  </w:num>
  <w:num w:numId="14">
    <w:abstractNumId w:val="13"/>
  </w:num>
  <w:num w:numId="15">
    <w:abstractNumId w:val="12"/>
  </w:num>
  <w:num w:numId="16">
    <w:abstractNumId w:val="7"/>
  </w:num>
  <w:num w:numId="1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Xu, Jason">
    <w15:presenceInfo w15:providerId="AD" w15:userId="S::jason.xu@effem.com::d593a947-e985-4675-98ef-c4d8c1d8e68d"/>
  </w15:person>
  <w15:person w15:author="MCBRIDE,MARY (Agilent USA)">
    <w15:presenceInfo w15:providerId="AD" w15:userId="S::mary_mcbride@agilent.com::88d88150-6f53-42f0-a458-90a51db14337"/>
  </w15:person>
  <w15:person w15:author="Peng, Hong">
    <w15:presenceInfo w15:providerId="AD" w15:userId="S-1-5-21-3555285318-3598121220-927574299-985293"/>
  </w15:person>
  <w15:person w15:author="Terry McGrath">
    <w15:presenceInfo w15:providerId="AD" w15:userId="S::3044433@ads.qub.ac.uk::ce756de8-54c2-4e46-a69b-c77dd1480690"/>
  </w15:person>
  <w15:person w15:author="fanzhou kong">
    <w15:presenceInfo w15:providerId="Windows Live" w15:userId="a77df28feecbb961"/>
  </w15:person>
  <w15:person w15:author="Olivier Chevallier">
    <w15:presenceInfo w15:providerId="AD" w15:userId="S::3044176@ads.qub.ac.uk::8c7859b9-dca5-407b-b22a-6cb434c657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387C73"/>
    <w:rsid w:val="000069EC"/>
    <w:rsid w:val="000117E8"/>
    <w:rsid w:val="00014023"/>
    <w:rsid w:val="0002032F"/>
    <w:rsid w:val="000224BA"/>
    <w:rsid w:val="000260F1"/>
    <w:rsid w:val="00033B18"/>
    <w:rsid w:val="0003401F"/>
    <w:rsid w:val="000347A2"/>
    <w:rsid w:val="00036036"/>
    <w:rsid w:val="0004233B"/>
    <w:rsid w:val="000479A9"/>
    <w:rsid w:val="00050337"/>
    <w:rsid w:val="00062E12"/>
    <w:rsid w:val="000636E8"/>
    <w:rsid w:val="00067F75"/>
    <w:rsid w:val="0007243C"/>
    <w:rsid w:val="00075D85"/>
    <w:rsid w:val="00076B2C"/>
    <w:rsid w:val="0008234E"/>
    <w:rsid w:val="00091BFF"/>
    <w:rsid w:val="0009777B"/>
    <w:rsid w:val="000A2462"/>
    <w:rsid w:val="000A3D2D"/>
    <w:rsid w:val="000A5026"/>
    <w:rsid w:val="000B100F"/>
    <w:rsid w:val="000B3697"/>
    <w:rsid w:val="000B5690"/>
    <w:rsid w:val="000C249C"/>
    <w:rsid w:val="000C6452"/>
    <w:rsid w:val="000D150E"/>
    <w:rsid w:val="000E2C93"/>
    <w:rsid w:val="000E397B"/>
    <w:rsid w:val="000E3E94"/>
    <w:rsid w:val="000E3EF3"/>
    <w:rsid w:val="000E5178"/>
    <w:rsid w:val="000E5680"/>
    <w:rsid w:val="000F21F1"/>
    <w:rsid w:val="000F505E"/>
    <w:rsid w:val="00100338"/>
    <w:rsid w:val="001013BE"/>
    <w:rsid w:val="00105036"/>
    <w:rsid w:val="0011009C"/>
    <w:rsid w:val="00110ECD"/>
    <w:rsid w:val="00117567"/>
    <w:rsid w:val="00122723"/>
    <w:rsid w:val="00122AE7"/>
    <w:rsid w:val="0012590C"/>
    <w:rsid w:val="00125ADF"/>
    <w:rsid w:val="00127F73"/>
    <w:rsid w:val="00136399"/>
    <w:rsid w:val="0013782F"/>
    <w:rsid w:val="00137D60"/>
    <w:rsid w:val="0014219D"/>
    <w:rsid w:val="001445E3"/>
    <w:rsid w:val="001525B3"/>
    <w:rsid w:val="001567DB"/>
    <w:rsid w:val="00160789"/>
    <w:rsid w:val="00165DA8"/>
    <w:rsid w:val="001661DB"/>
    <w:rsid w:val="00171067"/>
    <w:rsid w:val="00171DC6"/>
    <w:rsid w:val="0017264F"/>
    <w:rsid w:val="00175C22"/>
    <w:rsid w:val="001766AF"/>
    <w:rsid w:val="00177C9C"/>
    <w:rsid w:val="00180550"/>
    <w:rsid w:val="0018695C"/>
    <w:rsid w:val="00191B62"/>
    <w:rsid w:val="001953C8"/>
    <w:rsid w:val="00196982"/>
    <w:rsid w:val="001A1AA5"/>
    <w:rsid w:val="001A47FE"/>
    <w:rsid w:val="001B24C3"/>
    <w:rsid w:val="001B43F1"/>
    <w:rsid w:val="001C3AD4"/>
    <w:rsid w:val="001C44C9"/>
    <w:rsid w:val="001C4FD5"/>
    <w:rsid w:val="001C526A"/>
    <w:rsid w:val="001C5494"/>
    <w:rsid w:val="001D08EA"/>
    <w:rsid w:val="001D5E55"/>
    <w:rsid w:val="001E11D9"/>
    <w:rsid w:val="001E1F2A"/>
    <w:rsid w:val="001E50BF"/>
    <w:rsid w:val="001E79CA"/>
    <w:rsid w:val="001F03A4"/>
    <w:rsid w:val="001F26A0"/>
    <w:rsid w:val="001F29D9"/>
    <w:rsid w:val="001F4C8A"/>
    <w:rsid w:val="001F5AEF"/>
    <w:rsid w:val="001F6567"/>
    <w:rsid w:val="002009D0"/>
    <w:rsid w:val="00200B85"/>
    <w:rsid w:val="00205858"/>
    <w:rsid w:val="00212666"/>
    <w:rsid w:val="00213C11"/>
    <w:rsid w:val="0021501E"/>
    <w:rsid w:val="00216F05"/>
    <w:rsid w:val="00220E51"/>
    <w:rsid w:val="00222CD0"/>
    <w:rsid w:val="0022376B"/>
    <w:rsid w:val="0022534A"/>
    <w:rsid w:val="002337AA"/>
    <w:rsid w:val="0024101B"/>
    <w:rsid w:val="002423EE"/>
    <w:rsid w:val="00243D83"/>
    <w:rsid w:val="00245D54"/>
    <w:rsid w:val="00246031"/>
    <w:rsid w:val="00253DDB"/>
    <w:rsid w:val="00254C3C"/>
    <w:rsid w:val="00260CEE"/>
    <w:rsid w:val="002610B3"/>
    <w:rsid w:val="0027096C"/>
    <w:rsid w:val="0027378B"/>
    <w:rsid w:val="00276F0F"/>
    <w:rsid w:val="00280BB8"/>
    <w:rsid w:val="00283461"/>
    <w:rsid w:val="002846DB"/>
    <w:rsid w:val="00287D99"/>
    <w:rsid w:val="00290575"/>
    <w:rsid w:val="00290636"/>
    <w:rsid w:val="00292472"/>
    <w:rsid w:val="0029490B"/>
    <w:rsid w:val="0029590F"/>
    <w:rsid w:val="00297A86"/>
    <w:rsid w:val="002A03DC"/>
    <w:rsid w:val="002A0B14"/>
    <w:rsid w:val="002A1CEA"/>
    <w:rsid w:val="002A22F3"/>
    <w:rsid w:val="002A55E3"/>
    <w:rsid w:val="002A71AC"/>
    <w:rsid w:val="002A7FE5"/>
    <w:rsid w:val="002B0A51"/>
    <w:rsid w:val="002B3E1D"/>
    <w:rsid w:val="002B651A"/>
    <w:rsid w:val="002C65FA"/>
    <w:rsid w:val="002D09A6"/>
    <w:rsid w:val="002D2720"/>
    <w:rsid w:val="002D456D"/>
    <w:rsid w:val="002D4F57"/>
    <w:rsid w:val="002D4FB5"/>
    <w:rsid w:val="002E0A64"/>
    <w:rsid w:val="002E0EE8"/>
    <w:rsid w:val="002E6AEC"/>
    <w:rsid w:val="002E7362"/>
    <w:rsid w:val="002E7C31"/>
    <w:rsid w:val="002E7D3B"/>
    <w:rsid w:val="002F209F"/>
    <w:rsid w:val="00302339"/>
    <w:rsid w:val="0030339A"/>
    <w:rsid w:val="003033D5"/>
    <w:rsid w:val="00304A35"/>
    <w:rsid w:val="00313D62"/>
    <w:rsid w:val="0031585E"/>
    <w:rsid w:val="0032642E"/>
    <w:rsid w:val="00327B9F"/>
    <w:rsid w:val="0033202A"/>
    <w:rsid w:val="00334F17"/>
    <w:rsid w:val="00340534"/>
    <w:rsid w:val="003419D0"/>
    <w:rsid w:val="0034648E"/>
    <w:rsid w:val="003476C0"/>
    <w:rsid w:val="003511DB"/>
    <w:rsid w:val="003541B4"/>
    <w:rsid w:val="00354EFE"/>
    <w:rsid w:val="003613D5"/>
    <w:rsid w:val="00361995"/>
    <w:rsid w:val="0037209E"/>
    <w:rsid w:val="0037211E"/>
    <w:rsid w:val="00383AA6"/>
    <w:rsid w:val="00383DA0"/>
    <w:rsid w:val="00384F81"/>
    <w:rsid w:val="00385B63"/>
    <w:rsid w:val="00386F97"/>
    <w:rsid w:val="00387441"/>
    <w:rsid w:val="00387C73"/>
    <w:rsid w:val="0039283E"/>
    <w:rsid w:val="00394D90"/>
    <w:rsid w:val="0039656D"/>
    <w:rsid w:val="00396D00"/>
    <w:rsid w:val="003A4D1B"/>
    <w:rsid w:val="003A7534"/>
    <w:rsid w:val="003B2F26"/>
    <w:rsid w:val="003C08AA"/>
    <w:rsid w:val="003C1E5C"/>
    <w:rsid w:val="003C3348"/>
    <w:rsid w:val="003C6966"/>
    <w:rsid w:val="003D1CBB"/>
    <w:rsid w:val="003D2890"/>
    <w:rsid w:val="003D43B0"/>
    <w:rsid w:val="003E21C9"/>
    <w:rsid w:val="003E5321"/>
    <w:rsid w:val="003F0960"/>
    <w:rsid w:val="003F171C"/>
    <w:rsid w:val="003F50D8"/>
    <w:rsid w:val="003F7AA0"/>
    <w:rsid w:val="00402893"/>
    <w:rsid w:val="00402CE8"/>
    <w:rsid w:val="0040326B"/>
    <w:rsid w:val="00405028"/>
    <w:rsid w:val="004123A7"/>
    <w:rsid w:val="00412BD9"/>
    <w:rsid w:val="00416903"/>
    <w:rsid w:val="00416F0D"/>
    <w:rsid w:val="0042076F"/>
    <w:rsid w:val="0042123C"/>
    <w:rsid w:val="00421A31"/>
    <w:rsid w:val="00424046"/>
    <w:rsid w:val="00424223"/>
    <w:rsid w:val="0042466F"/>
    <w:rsid w:val="00424859"/>
    <w:rsid w:val="00426416"/>
    <w:rsid w:val="004356AE"/>
    <w:rsid w:val="0043617C"/>
    <w:rsid w:val="00442779"/>
    <w:rsid w:val="00444961"/>
    <w:rsid w:val="00445CC3"/>
    <w:rsid w:val="0044618F"/>
    <w:rsid w:val="00447AB2"/>
    <w:rsid w:val="00452A0B"/>
    <w:rsid w:val="0045410A"/>
    <w:rsid w:val="00457CDF"/>
    <w:rsid w:val="00460627"/>
    <w:rsid w:val="00462E27"/>
    <w:rsid w:val="00466CF6"/>
    <w:rsid w:val="00473836"/>
    <w:rsid w:val="00477031"/>
    <w:rsid w:val="004815D9"/>
    <w:rsid w:val="004844D1"/>
    <w:rsid w:val="0049113C"/>
    <w:rsid w:val="00492466"/>
    <w:rsid w:val="004927D4"/>
    <w:rsid w:val="004958B1"/>
    <w:rsid w:val="00496133"/>
    <w:rsid w:val="0049687B"/>
    <w:rsid w:val="00496DE1"/>
    <w:rsid w:val="004A2CD1"/>
    <w:rsid w:val="004A3B11"/>
    <w:rsid w:val="004A3B9E"/>
    <w:rsid w:val="004A5F3B"/>
    <w:rsid w:val="004A672F"/>
    <w:rsid w:val="004A6F7E"/>
    <w:rsid w:val="004B2A83"/>
    <w:rsid w:val="004C0018"/>
    <w:rsid w:val="004C03DA"/>
    <w:rsid w:val="004C376C"/>
    <w:rsid w:val="004C6722"/>
    <w:rsid w:val="004C7674"/>
    <w:rsid w:val="004C7E52"/>
    <w:rsid w:val="004D62EB"/>
    <w:rsid w:val="004E0FE1"/>
    <w:rsid w:val="004E13A5"/>
    <w:rsid w:val="004E3163"/>
    <w:rsid w:val="004E5437"/>
    <w:rsid w:val="004E63F7"/>
    <w:rsid w:val="004F049C"/>
    <w:rsid w:val="004F066C"/>
    <w:rsid w:val="004F3F35"/>
    <w:rsid w:val="004F481E"/>
    <w:rsid w:val="004F512A"/>
    <w:rsid w:val="0050043E"/>
    <w:rsid w:val="00501B6D"/>
    <w:rsid w:val="00502C3C"/>
    <w:rsid w:val="005042CD"/>
    <w:rsid w:val="00504E2A"/>
    <w:rsid w:val="0051037F"/>
    <w:rsid w:val="00510707"/>
    <w:rsid w:val="005111F1"/>
    <w:rsid w:val="00520344"/>
    <w:rsid w:val="005303BC"/>
    <w:rsid w:val="005316B5"/>
    <w:rsid w:val="00531FB1"/>
    <w:rsid w:val="0053628B"/>
    <w:rsid w:val="00542ADD"/>
    <w:rsid w:val="00547F78"/>
    <w:rsid w:val="005533AB"/>
    <w:rsid w:val="00554203"/>
    <w:rsid w:val="00557EA6"/>
    <w:rsid w:val="00557ED7"/>
    <w:rsid w:val="005600E5"/>
    <w:rsid w:val="005639C2"/>
    <w:rsid w:val="00566BBA"/>
    <w:rsid w:val="00575EF2"/>
    <w:rsid w:val="005868E0"/>
    <w:rsid w:val="005A036D"/>
    <w:rsid w:val="005A5AE2"/>
    <w:rsid w:val="005A6C0D"/>
    <w:rsid w:val="005A6EF4"/>
    <w:rsid w:val="005A7B94"/>
    <w:rsid w:val="005B0BFD"/>
    <w:rsid w:val="005B16AC"/>
    <w:rsid w:val="005B1A2F"/>
    <w:rsid w:val="005B42F0"/>
    <w:rsid w:val="005B7118"/>
    <w:rsid w:val="005B7704"/>
    <w:rsid w:val="005B7778"/>
    <w:rsid w:val="005C4722"/>
    <w:rsid w:val="005C5DBA"/>
    <w:rsid w:val="005D3410"/>
    <w:rsid w:val="005E28CB"/>
    <w:rsid w:val="005E687A"/>
    <w:rsid w:val="005E69BD"/>
    <w:rsid w:val="005E7170"/>
    <w:rsid w:val="005E74B2"/>
    <w:rsid w:val="005E7847"/>
    <w:rsid w:val="005E7C30"/>
    <w:rsid w:val="005F13F3"/>
    <w:rsid w:val="00600C70"/>
    <w:rsid w:val="006014EA"/>
    <w:rsid w:val="0060760D"/>
    <w:rsid w:val="00612E2D"/>
    <w:rsid w:val="00623D18"/>
    <w:rsid w:val="00626E58"/>
    <w:rsid w:val="006353EB"/>
    <w:rsid w:val="00641595"/>
    <w:rsid w:val="00643047"/>
    <w:rsid w:val="006431AF"/>
    <w:rsid w:val="006447AB"/>
    <w:rsid w:val="00654B88"/>
    <w:rsid w:val="00654DD9"/>
    <w:rsid w:val="00662B2A"/>
    <w:rsid w:val="00666165"/>
    <w:rsid w:val="00672CC3"/>
    <w:rsid w:val="00672F5D"/>
    <w:rsid w:val="006764BC"/>
    <w:rsid w:val="00677A23"/>
    <w:rsid w:val="00677FF7"/>
    <w:rsid w:val="006800AD"/>
    <w:rsid w:val="0069580A"/>
    <w:rsid w:val="0069709B"/>
    <w:rsid w:val="006A09D3"/>
    <w:rsid w:val="006A1E87"/>
    <w:rsid w:val="006A406B"/>
    <w:rsid w:val="006A420C"/>
    <w:rsid w:val="006A44DF"/>
    <w:rsid w:val="006A69F4"/>
    <w:rsid w:val="006A718B"/>
    <w:rsid w:val="006B0AE0"/>
    <w:rsid w:val="006B1182"/>
    <w:rsid w:val="006B4D63"/>
    <w:rsid w:val="006C06C4"/>
    <w:rsid w:val="006C0F9A"/>
    <w:rsid w:val="006C1BC1"/>
    <w:rsid w:val="006C3762"/>
    <w:rsid w:val="006D0533"/>
    <w:rsid w:val="006D1BD4"/>
    <w:rsid w:val="006D36CF"/>
    <w:rsid w:val="006D4598"/>
    <w:rsid w:val="006E0A24"/>
    <w:rsid w:val="006E51F8"/>
    <w:rsid w:val="006E66D2"/>
    <w:rsid w:val="006E6D04"/>
    <w:rsid w:val="006F0AA8"/>
    <w:rsid w:val="006F0B9A"/>
    <w:rsid w:val="00701E23"/>
    <w:rsid w:val="007038D2"/>
    <w:rsid w:val="00707419"/>
    <w:rsid w:val="0071490E"/>
    <w:rsid w:val="00715BE4"/>
    <w:rsid w:val="007164B4"/>
    <w:rsid w:val="00717855"/>
    <w:rsid w:val="00720096"/>
    <w:rsid w:val="007237CD"/>
    <w:rsid w:val="007250D6"/>
    <w:rsid w:val="0073153D"/>
    <w:rsid w:val="00732058"/>
    <w:rsid w:val="00736EF3"/>
    <w:rsid w:val="007401E6"/>
    <w:rsid w:val="00740F51"/>
    <w:rsid w:val="0074122D"/>
    <w:rsid w:val="00742EBE"/>
    <w:rsid w:val="007451ED"/>
    <w:rsid w:val="00747D36"/>
    <w:rsid w:val="00757012"/>
    <w:rsid w:val="00757647"/>
    <w:rsid w:val="00761CC6"/>
    <w:rsid w:val="00762205"/>
    <w:rsid w:val="0076401A"/>
    <w:rsid w:val="00764ECA"/>
    <w:rsid w:val="0077421C"/>
    <w:rsid w:val="00774530"/>
    <w:rsid w:val="00774C6C"/>
    <w:rsid w:val="00783233"/>
    <w:rsid w:val="00791BAF"/>
    <w:rsid w:val="007A0DBA"/>
    <w:rsid w:val="007A1A74"/>
    <w:rsid w:val="007A27AF"/>
    <w:rsid w:val="007A2A82"/>
    <w:rsid w:val="007A2AB2"/>
    <w:rsid w:val="007A2FC5"/>
    <w:rsid w:val="007A5704"/>
    <w:rsid w:val="007A5DB4"/>
    <w:rsid w:val="007B0A8D"/>
    <w:rsid w:val="007B0FE6"/>
    <w:rsid w:val="007B24A0"/>
    <w:rsid w:val="007B2626"/>
    <w:rsid w:val="007B6B8B"/>
    <w:rsid w:val="007C023D"/>
    <w:rsid w:val="007C0245"/>
    <w:rsid w:val="007C1BA7"/>
    <w:rsid w:val="007C6873"/>
    <w:rsid w:val="007D0AA6"/>
    <w:rsid w:val="007D2C2C"/>
    <w:rsid w:val="007D6C75"/>
    <w:rsid w:val="007E51C2"/>
    <w:rsid w:val="007E5DE5"/>
    <w:rsid w:val="007E762F"/>
    <w:rsid w:val="007E7D6D"/>
    <w:rsid w:val="007F0365"/>
    <w:rsid w:val="007F25BA"/>
    <w:rsid w:val="007F3D78"/>
    <w:rsid w:val="007F49B8"/>
    <w:rsid w:val="007F60F8"/>
    <w:rsid w:val="007F7996"/>
    <w:rsid w:val="007F7BD3"/>
    <w:rsid w:val="00802049"/>
    <w:rsid w:val="008044DD"/>
    <w:rsid w:val="00805125"/>
    <w:rsid w:val="00807871"/>
    <w:rsid w:val="00810940"/>
    <w:rsid w:val="00817750"/>
    <w:rsid w:val="00826421"/>
    <w:rsid w:val="00827553"/>
    <w:rsid w:val="00827B4B"/>
    <w:rsid w:val="00827D15"/>
    <w:rsid w:val="00831DB9"/>
    <w:rsid w:val="00831EBC"/>
    <w:rsid w:val="008331ED"/>
    <w:rsid w:val="00834318"/>
    <w:rsid w:val="00835481"/>
    <w:rsid w:val="008410E8"/>
    <w:rsid w:val="00841D76"/>
    <w:rsid w:val="0084345C"/>
    <w:rsid w:val="0084353B"/>
    <w:rsid w:val="008459D6"/>
    <w:rsid w:val="0084663A"/>
    <w:rsid w:val="008500E5"/>
    <w:rsid w:val="00850FA1"/>
    <w:rsid w:val="00852B0D"/>
    <w:rsid w:val="00855A05"/>
    <w:rsid w:val="00860283"/>
    <w:rsid w:val="00862D61"/>
    <w:rsid w:val="00864FA1"/>
    <w:rsid w:val="00871F13"/>
    <w:rsid w:val="00873A5E"/>
    <w:rsid w:val="00874D07"/>
    <w:rsid w:val="0087518C"/>
    <w:rsid w:val="0087757D"/>
    <w:rsid w:val="008824C9"/>
    <w:rsid w:val="00883C2C"/>
    <w:rsid w:val="00891B32"/>
    <w:rsid w:val="00893244"/>
    <w:rsid w:val="00893D40"/>
    <w:rsid w:val="00894ED6"/>
    <w:rsid w:val="008A06EB"/>
    <w:rsid w:val="008A4474"/>
    <w:rsid w:val="008A4946"/>
    <w:rsid w:val="008A6EE9"/>
    <w:rsid w:val="008B283C"/>
    <w:rsid w:val="008B6235"/>
    <w:rsid w:val="008B6D79"/>
    <w:rsid w:val="008C0F09"/>
    <w:rsid w:val="008C1BB3"/>
    <w:rsid w:val="008C1BBC"/>
    <w:rsid w:val="008C41FF"/>
    <w:rsid w:val="008C472D"/>
    <w:rsid w:val="008C4B50"/>
    <w:rsid w:val="008C4FB1"/>
    <w:rsid w:val="008C6F2B"/>
    <w:rsid w:val="008D720E"/>
    <w:rsid w:val="008E237D"/>
    <w:rsid w:val="008E571C"/>
    <w:rsid w:val="008F35C8"/>
    <w:rsid w:val="0090369B"/>
    <w:rsid w:val="00913695"/>
    <w:rsid w:val="00913746"/>
    <w:rsid w:val="00921F3E"/>
    <w:rsid w:val="009258BB"/>
    <w:rsid w:val="00925D23"/>
    <w:rsid w:val="00930542"/>
    <w:rsid w:val="009320EC"/>
    <w:rsid w:val="00932E72"/>
    <w:rsid w:val="009338E7"/>
    <w:rsid w:val="00936207"/>
    <w:rsid w:val="009439F6"/>
    <w:rsid w:val="00943ACE"/>
    <w:rsid w:val="00947D01"/>
    <w:rsid w:val="0095266E"/>
    <w:rsid w:val="00952A8C"/>
    <w:rsid w:val="00952BC2"/>
    <w:rsid w:val="00956678"/>
    <w:rsid w:val="00964B15"/>
    <w:rsid w:val="00964C22"/>
    <w:rsid w:val="00965CBB"/>
    <w:rsid w:val="009663A0"/>
    <w:rsid w:val="0096758B"/>
    <w:rsid w:val="00975D1D"/>
    <w:rsid w:val="00976FCE"/>
    <w:rsid w:val="00977312"/>
    <w:rsid w:val="0098178C"/>
    <w:rsid w:val="0098235C"/>
    <w:rsid w:val="00983D7A"/>
    <w:rsid w:val="009855AF"/>
    <w:rsid w:val="00994C2E"/>
    <w:rsid w:val="00996B08"/>
    <w:rsid w:val="009A00D3"/>
    <w:rsid w:val="009A0730"/>
    <w:rsid w:val="009A1151"/>
    <w:rsid w:val="009A3355"/>
    <w:rsid w:val="009A4364"/>
    <w:rsid w:val="009A4A99"/>
    <w:rsid w:val="009B20DE"/>
    <w:rsid w:val="009B233F"/>
    <w:rsid w:val="009B44EB"/>
    <w:rsid w:val="009B45D8"/>
    <w:rsid w:val="009B5162"/>
    <w:rsid w:val="009B641D"/>
    <w:rsid w:val="009B7484"/>
    <w:rsid w:val="009C407C"/>
    <w:rsid w:val="009C7757"/>
    <w:rsid w:val="009D199B"/>
    <w:rsid w:val="009D696F"/>
    <w:rsid w:val="009D6DDE"/>
    <w:rsid w:val="009E01E1"/>
    <w:rsid w:val="009E2020"/>
    <w:rsid w:val="009E3BA7"/>
    <w:rsid w:val="009E5FD1"/>
    <w:rsid w:val="009E6876"/>
    <w:rsid w:val="009F4718"/>
    <w:rsid w:val="009F5CDB"/>
    <w:rsid w:val="009F6929"/>
    <w:rsid w:val="00A0121A"/>
    <w:rsid w:val="00A0273F"/>
    <w:rsid w:val="00A04BD9"/>
    <w:rsid w:val="00A058A1"/>
    <w:rsid w:val="00A0713D"/>
    <w:rsid w:val="00A136EE"/>
    <w:rsid w:val="00A14575"/>
    <w:rsid w:val="00A15E27"/>
    <w:rsid w:val="00A16E03"/>
    <w:rsid w:val="00A2054A"/>
    <w:rsid w:val="00A23A18"/>
    <w:rsid w:val="00A2497D"/>
    <w:rsid w:val="00A24F8E"/>
    <w:rsid w:val="00A25B1C"/>
    <w:rsid w:val="00A25BDC"/>
    <w:rsid w:val="00A2653B"/>
    <w:rsid w:val="00A3127C"/>
    <w:rsid w:val="00A33432"/>
    <w:rsid w:val="00A36516"/>
    <w:rsid w:val="00A405A6"/>
    <w:rsid w:val="00A417A9"/>
    <w:rsid w:val="00A43107"/>
    <w:rsid w:val="00A44852"/>
    <w:rsid w:val="00A45615"/>
    <w:rsid w:val="00A50348"/>
    <w:rsid w:val="00A5114A"/>
    <w:rsid w:val="00A51E5C"/>
    <w:rsid w:val="00A54C71"/>
    <w:rsid w:val="00A5595B"/>
    <w:rsid w:val="00A600B6"/>
    <w:rsid w:val="00A71DF6"/>
    <w:rsid w:val="00A74040"/>
    <w:rsid w:val="00A745FE"/>
    <w:rsid w:val="00A80D4B"/>
    <w:rsid w:val="00A83B67"/>
    <w:rsid w:val="00A847CD"/>
    <w:rsid w:val="00A90B18"/>
    <w:rsid w:val="00A918DC"/>
    <w:rsid w:val="00A920A6"/>
    <w:rsid w:val="00A940F1"/>
    <w:rsid w:val="00A96D8F"/>
    <w:rsid w:val="00AA03A4"/>
    <w:rsid w:val="00AA3508"/>
    <w:rsid w:val="00AA485F"/>
    <w:rsid w:val="00AA499C"/>
    <w:rsid w:val="00AA5369"/>
    <w:rsid w:val="00AB130C"/>
    <w:rsid w:val="00AB2A30"/>
    <w:rsid w:val="00AB30B2"/>
    <w:rsid w:val="00AB39CD"/>
    <w:rsid w:val="00AB3F44"/>
    <w:rsid w:val="00AB409D"/>
    <w:rsid w:val="00AC2E1F"/>
    <w:rsid w:val="00AC69FB"/>
    <w:rsid w:val="00AC7F3F"/>
    <w:rsid w:val="00AD342C"/>
    <w:rsid w:val="00AD56F3"/>
    <w:rsid w:val="00AD7417"/>
    <w:rsid w:val="00AE0425"/>
    <w:rsid w:val="00B025F8"/>
    <w:rsid w:val="00B04DF2"/>
    <w:rsid w:val="00B05D72"/>
    <w:rsid w:val="00B10E5F"/>
    <w:rsid w:val="00B12CCD"/>
    <w:rsid w:val="00B14588"/>
    <w:rsid w:val="00B14880"/>
    <w:rsid w:val="00B14C3C"/>
    <w:rsid w:val="00B15860"/>
    <w:rsid w:val="00B17FC7"/>
    <w:rsid w:val="00B259D3"/>
    <w:rsid w:val="00B31190"/>
    <w:rsid w:val="00B32019"/>
    <w:rsid w:val="00B339DE"/>
    <w:rsid w:val="00B35594"/>
    <w:rsid w:val="00B41447"/>
    <w:rsid w:val="00B43415"/>
    <w:rsid w:val="00B44375"/>
    <w:rsid w:val="00B4527A"/>
    <w:rsid w:val="00B469B7"/>
    <w:rsid w:val="00B53BB6"/>
    <w:rsid w:val="00B5686E"/>
    <w:rsid w:val="00B571D6"/>
    <w:rsid w:val="00B57E0F"/>
    <w:rsid w:val="00B60F58"/>
    <w:rsid w:val="00B61131"/>
    <w:rsid w:val="00B611DA"/>
    <w:rsid w:val="00B65014"/>
    <w:rsid w:val="00B66A1F"/>
    <w:rsid w:val="00B67873"/>
    <w:rsid w:val="00B73514"/>
    <w:rsid w:val="00B74384"/>
    <w:rsid w:val="00B748CA"/>
    <w:rsid w:val="00B8182D"/>
    <w:rsid w:val="00B823BE"/>
    <w:rsid w:val="00B82995"/>
    <w:rsid w:val="00B85AFC"/>
    <w:rsid w:val="00B8730B"/>
    <w:rsid w:val="00B9146A"/>
    <w:rsid w:val="00B91F6E"/>
    <w:rsid w:val="00B947D9"/>
    <w:rsid w:val="00B955B2"/>
    <w:rsid w:val="00BA0A4A"/>
    <w:rsid w:val="00BA5A92"/>
    <w:rsid w:val="00BB0D82"/>
    <w:rsid w:val="00BB3D00"/>
    <w:rsid w:val="00BB6672"/>
    <w:rsid w:val="00BC5529"/>
    <w:rsid w:val="00BE15E0"/>
    <w:rsid w:val="00BE176F"/>
    <w:rsid w:val="00BE6698"/>
    <w:rsid w:val="00BF1A0F"/>
    <w:rsid w:val="00BF50C6"/>
    <w:rsid w:val="00BF5DC4"/>
    <w:rsid w:val="00BF712C"/>
    <w:rsid w:val="00C0006C"/>
    <w:rsid w:val="00C01742"/>
    <w:rsid w:val="00C067FB"/>
    <w:rsid w:val="00C10136"/>
    <w:rsid w:val="00C10500"/>
    <w:rsid w:val="00C1100B"/>
    <w:rsid w:val="00C1130A"/>
    <w:rsid w:val="00C11B70"/>
    <w:rsid w:val="00C12D84"/>
    <w:rsid w:val="00C1436A"/>
    <w:rsid w:val="00C15281"/>
    <w:rsid w:val="00C229B7"/>
    <w:rsid w:val="00C246C0"/>
    <w:rsid w:val="00C27D88"/>
    <w:rsid w:val="00C411EA"/>
    <w:rsid w:val="00C4701E"/>
    <w:rsid w:val="00C5191E"/>
    <w:rsid w:val="00C533DE"/>
    <w:rsid w:val="00C5404D"/>
    <w:rsid w:val="00C548D0"/>
    <w:rsid w:val="00C56E0D"/>
    <w:rsid w:val="00C57033"/>
    <w:rsid w:val="00C645F4"/>
    <w:rsid w:val="00C7547E"/>
    <w:rsid w:val="00C76C55"/>
    <w:rsid w:val="00C81025"/>
    <w:rsid w:val="00C814C4"/>
    <w:rsid w:val="00C839B0"/>
    <w:rsid w:val="00C94733"/>
    <w:rsid w:val="00C97ED7"/>
    <w:rsid w:val="00CA0169"/>
    <w:rsid w:val="00CA1771"/>
    <w:rsid w:val="00CA7907"/>
    <w:rsid w:val="00CB1DEE"/>
    <w:rsid w:val="00CB301C"/>
    <w:rsid w:val="00CB3432"/>
    <w:rsid w:val="00CB550A"/>
    <w:rsid w:val="00CC1529"/>
    <w:rsid w:val="00CC2DCC"/>
    <w:rsid w:val="00CC378E"/>
    <w:rsid w:val="00CC5A52"/>
    <w:rsid w:val="00CD160E"/>
    <w:rsid w:val="00CD3BA6"/>
    <w:rsid w:val="00CD3CE3"/>
    <w:rsid w:val="00CD5962"/>
    <w:rsid w:val="00CE0129"/>
    <w:rsid w:val="00CE3DCB"/>
    <w:rsid w:val="00CF17F7"/>
    <w:rsid w:val="00CF2A90"/>
    <w:rsid w:val="00CF5045"/>
    <w:rsid w:val="00CF7507"/>
    <w:rsid w:val="00D02CF1"/>
    <w:rsid w:val="00D02EF2"/>
    <w:rsid w:val="00D051B1"/>
    <w:rsid w:val="00D07B8C"/>
    <w:rsid w:val="00D1506E"/>
    <w:rsid w:val="00D20DE7"/>
    <w:rsid w:val="00D24684"/>
    <w:rsid w:val="00D26280"/>
    <w:rsid w:val="00D332A9"/>
    <w:rsid w:val="00D35953"/>
    <w:rsid w:val="00D36485"/>
    <w:rsid w:val="00D37621"/>
    <w:rsid w:val="00D37A21"/>
    <w:rsid w:val="00D44922"/>
    <w:rsid w:val="00D45088"/>
    <w:rsid w:val="00D469CD"/>
    <w:rsid w:val="00D47C02"/>
    <w:rsid w:val="00D506CD"/>
    <w:rsid w:val="00D525F2"/>
    <w:rsid w:val="00D55F73"/>
    <w:rsid w:val="00D632D8"/>
    <w:rsid w:val="00D638C2"/>
    <w:rsid w:val="00D6413A"/>
    <w:rsid w:val="00D663D4"/>
    <w:rsid w:val="00D66BE4"/>
    <w:rsid w:val="00D7043F"/>
    <w:rsid w:val="00D81A20"/>
    <w:rsid w:val="00D82B88"/>
    <w:rsid w:val="00D83317"/>
    <w:rsid w:val="00D86FBC"/>
    <w:rsid w:val="00D93685"/>
    <w:rsid w:val="00D93F7F"/>
    <w:rsid w:val="00D95A25"/>
    <w:rsid w:val="00DA3463"/>
    <w:rsid w:val="00DA42A5"/>
    <w:rsid w:val="00DA702B"/>
    <w:rsid w:val="00DB0473"/>
    <w:rsid w:val="00DB2E6C"/>
    <w:rsid w:val="00DB2E7D"/>
    <w:rsid w:val="00DB42FE"/>
    <w:rsid w:val="00DC0F4C"/>
    <w:rsid w:val="00DC2CD3"/>
    <w:rsid w:val="00DC5E71"/>
    <w:rsid w:val="00DD053C"/>
    <w:rsid w:val="00DD0C3C"/>
    <w:rsid w:val="00DD2E7D"/>
    <w:rsid w:val="00DE0913"/>
    <w:rsid w:val="00DE12A1"/>
    <w:rsid w:val="00DE2499"/>
    <w:rsid w:val="00DE4396"/>
    <w:rsid w:val="00DE7594"/>
    <w:rsid w:val="00DF2988"/>
    <w:rsid w:val="00DF4034"/>
    <w:rsid w:val="00DF52F5"/>
    <w:rsid w:val="00DF6019"/>
    <w:rsid w:val="00DF65D5"/>
    <w:rsid w:val="00DF6B23"/>
    <w:rsid w:val="00DF7010"/>
    <w:rsid w:val="00E00461"/>
    <w:rsid w:val="00E10ABD"/>
    <w:rsid w:val="00E1271E"/>
    <w:rsid w:val="00E160A6"/>
    <w:rsid w:val="00E1687F"/>
    <w:rsid w:val="00E17B68"/>
    <w:rsid w:val="00E24442"/>
    <w:rsid w:val="00E24EA1"/>
    <w:rsid w:val="00E26309"/>
    <w:rsid w:val="00E3767F"/>
    <w:rsid w:val="00E4445C"/>
    <w:rsid w:val="00E44861"/>
    <w:rsid w:val="00E44951"/>
    <w:rsid w:val="00E5006B"/>
    <w:rsid w:val="00E5251A"/>
    <w:rsid w:val="00E57E33"/>
    <w:rsid w:val="00E610CA"/>
    <w:rsid w:val="00E6322E"/>
    <w:rsid w:val="00E63989"/>
    <w:rsid w:val="00E64BEC"/>
    <w:rsid w:val="00E6560E"/>
    <w:rsid w:val="00E679CA"/>
    <w:rsid w:val="00E71037"/>
    <w:rsid w:val="00E72668"/>
    <w:rsid w:val="00E729BE"/>
    <w:rsid w:val="00E76393"/>
    <w:rsid w:val="00E77319"/>
    <w:rsid w:val="00E82B54"/>
    <w:rsid w:val="00E830D9"/>
    <w:rsid w:val="00E84810"/>
    <w:rsid w:val="00E84936"/>
    <w:rsid w:val="00E84A7A"/>
    <w:rsid w:val="00E9165E"/>
    <w:rsid w:val="00E93A2E"/>
    <w:rsid w:val="00E95CF9"/>
    <w:rsid w:val="00EA2126"/>
    <w:rsid w:val="00EA23A8"/>
    <w:rsid w:val="00EA4F6E"/>
    <w:rsid w:val="00EA5F3C"/>
    <w:rsid w:val="00EB01AC"/>
    <w:rsid w:val="00EB4810"/>
    <w:rsid w:val="00EB6FA4"/>
    <w:rsid w:val="00EC0910"/>
    <w:rsid w:val="00EC45B8"/>
    <w:rsid w:val="00EC5112"/>
    <w:rsid w:val="00EC53AB"/>
    <w:rsid w:val="00EC54BA"/>
    <w:rsid w:val="00ED0765"/>
    <w:rsid w:val="00ED133C"/>
    <w:rsid w:val="00ED2C1F"/>
    <w:rsid w:val="00ED4034"/>
    <w:rsid w:val="00ED549C"/>
    <w:rsid w:val="00ED6254"/>
    <w:rsid w:val="00ED672D"/>
    <w:rsid w:val="00ED7EA0"/>
    <w:rsid w:val="00EE5D74"/>
    <w:rsid w:val="00EE5F30"/>
    <w:rsid w:val="00EE7119"/>
    <w:rsid w:val="00EE794D"/>
    <w:rsid w:val="00EF00B1"/>
    <w:rsid w:val="00EF136C"/>
    <w:rsid w:val="00EF13FE"/>
    <w:rsid w:val="00EF2244"/>
    <w:rsid w:val="00EF75BC"/>
    <w:rsid w:val="00F05410"/>
    <w:rsid w:val="00F142CC"/>
    <w:rsid w:val="00F16A10"/>
    <w:rsid w:val="00F23BA3"/>
    <w:rsid w:val="00F24E98"/>
    <w:rsid w:val="00F24F47"/>
    <w:rsid w:val="00F27D2E"/>
    <w:rsid w:val="00F3566C"/>
    <w:rsid w:val="00F3578E"/>
    <w:rsid w:val="00F40377"/>
    <w:rsid w:val="00F43955"/>
    <w:rsid w:val="00F5398B"/>
    <w:rsid w:val="00F53DC1"/>
    <w:rsid w:val="00F53ED3"/>
    <w:rsid w:val="00F5424F"/>
    <w:rsid w:val="00F54757"/>
    <w:rsid w:val="00F61C9E"/>
    <w:rsid w:val="00F623C2"/>
    <w:rsid w:val="00F62838"/>
    <w:rsid w:val="00F62BC9"/>
    <w:rsid w:val="00F62F6D"/>
    <w:rsid w:val="00F66C6B"/>
    <w:rsid w:val="00F679D7"/>
    <w:rsid w:val="00F722FB"/>
    <w:rsid w:val="00F811A1"/>
    <w:rsid w:val="00F82752"/>
    <w:rsid w:val="00F834EA"/>
    <w:rsid w:val="00F835E3"/>
    <w:rsid w:val="00F91931"/>
    <w:rsid w:val="00F9460D"/>
    <w:rsid w:val="00FA736F"/>
    <w:rsid w:val="00FB54F2"/>
    <w:rsid w:val="00FB5844"/>
    <w:rsid w:val="00FB5A57"/>
    <w:rsid w:val="00FB794F"/>
    <w:rsid w:val="00FC340D"/>
    <w:rsid w:val="00FC38DE"/>
    <w:rsid w:val="00FC6906"/>
    <w:rsid w:val="00FC7D0D"/>
    <w:rsid w:val="00FD2E8B"/>
    <w:rsid w:val="00FD7E55"/>
    <w:rsid w:val="00FE14F9"/>
    <w:rsid w:val="00FE2241"/>
    <w:rsid w:val="00FE28DC"/>
    <w:rsid w:val="00FE640B"/>
    <w:rsid w:val="00FF017E"/>
    <w:rsid w:val="00FF55F9"/>
    <w:rsid w:val="01334BC0"/>
    <w:rsid w:val="02E9E915"/>
    <w:rsid w:val="03ACB3B4"/>
    <w:rsid w:val="03D42232"/>
    <w:rsid w:val="04406D42"/>
    <w:rsid w:val="05A8F8BB"/>
    <w:rsid w:val="05FE33CB"/>
    <w:rsid w:val="06922B2B"/>
    <w:rsid w:val="08D8EB0A"/>
    <w:rsid w:val="0C4A7D08"/>
    <w:rsid w:val="0E247C60"/>
    <w:rsid w:val="0E7CB112"/>
    <w:rsid w:val="130DE728"/>
    <w:rsid w:val="15BC275C"/>
    <w:rsid w:val="17820152"/>
    <w:rsid w:val="1E5F6EB6"/>
    <w:rsid w:val="1EDE7D0F"/>
    <w:rsid w:val="214B74A5"/>
    <w:rsid w:val="216DE655"/>
    <w:rsid w:val="2308841B"/>
    <w:rsid w:val="23ABEFCE"/>
    <w:rsid w:val="249A4B66"/>
    <w:rsid w:val="24CD3B1F"/>
    <w:rsid w:val="2829491B"/>
    <w:rsid w:val="30140D25"/>
    <w:rsid w:val="32E607B2"/>
    <w:rsid w:val="34F9C6F0"/>
    <w:rsid w:val="34FD002C"/>
    <w:rsid w:val="365E7027"/>
    <w:rsid w:val="39C2DC95"/>
    <w:rsid w:val="3A113FEF"/>
    <w:rsid w:val="3B5EB58C"/>
    <w:rsid w:val="3C0EDC34"/>
    <w:rsid w:val="40B95934"/>
    <w:rsid w:val="415D94B7"/>
    <w:rsid w:val="4160A997"/>
    <w:rsid w:val="46EF3F36"/>
    <w:rsid w:val="48A29510"/>
    <w:rsid w:val="4B36E594"/>
    <w:rsid w:val="4CA33570"/>
    <w:rsid w:val="4D6A406D"/>
    <w:rsid w:val="4F9909B1"/>
    <w:rsid w:val="51CA5C00"/>
    <w:rsid w:val="525B9C69"/>
    <w:rsid w:val="53A3A926"/>
    <w:rsid w:val="5419481A"/>
    <w:rsid w:val="5544C38A"/>
    <w:rsid w:val="568AEA8C"/>
    <w:rsid w:val="58D2FFE5"/>
    <w:rsid w:val="5ABD0BDC"/>
    <w:rsid w:val="5B4352FE"/>
    <w:rsid w:val="5BF4A9A4"/>
    <w:rsid w:val="5D2CB55E"/>
    <w:rsid w:val="5DB83082"/>
    <w:rsid w:val="6050E8E8"/>
    <w:rsid w:val="60F5A0F7"/>
    <w:rsid w:val="6146C3DB"/>
    <w:rsid w:val="660E92A9"/>
    <w:rsid w:val="678AA13C"/>
    <w:rsid w:val="68D98B69"/>
    <w:rsid w:val="69C72430"/>
    <w:rsid w:val="6A7DFC73"/>
    <w:rsid w:val="6C538BA9"/>
    <w:rsid w:val="6C9EF41F"/>
    <w:rsid w:val="7154ED64"/>
    <w:rsid w:val="74626E04"/>
    <w:rsid w:val="7546025C"/>
    <w:rsid w:val="75D876C6"/>
    <w:rsid w:val="761C1F20"/>
    <w:rsid w:val="771538E6"/>
    <w:rsid w:val="7957DB25"/>
    <w:rsid w:val="79EB6668"/>
    <w:rsid w:val="7AD8903E"/>
    <w:rsid w:val="7BADECDC"/>
    <w:rsid w:val="7F2A64E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0A3BDB"/>
  <w15:chartTrackingRefBased/>
  <w15:docId w15:val="{9FB5188B-7EE2-443F-82DF-A9F3D12A5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38C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43B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260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069E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7C73"/>
    <w:pPr>
      <w:ind w:left="720"/>
      <w:contextualSpacing/>
    </w:pPr>
  </w:style>
  <w:style w:type="character" w:customStyle="1" w:styleId="tgc">
    <w:name w:val="_tgc"/>
    <w:basedOn w:val="DefaultParagraphFont"/>
    <w:rsid w:val="00774530"/>
  </w:style>
  <w:style w:type="character" w:styleId="Strong">
    <w:name w:val="Strong"/>
    <w:basedOn w:val="DefaultParagraphFont"/>
    <w:uiPriority w:val="22"/>
    <w:qFormat/>
    <w:rsid w:val="00774530"/>
    <w:rPr>
      <w:b/>
      <w:bCs/>
    </w:rPr>
  </w:style>
  <w:style w:type="character" w:customStyle="1" w:styleId="Heading1Char">
    <w:name w:val="Heading 1 Char"/>
    <w:basedOn w:val="DefaultParagraphFont"/>
    <w:link w:val="Heading1"/>
    <w:uiPriority w:val="9"/>
    <w:rsid w:val="00D638C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638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38C2"/>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3D43B0"/>
    <w:rPr>
      <w:sz w:val="16"/>
      <w:szCs w:val="16"/>
    </w:rPr>
  </w:style>
  <w:style w:type="paragraph" w:styleId="CommentText">
    <w:name w:val="annotation text"/>
    <w:basedOn w:val="Normal"/>
    <w:link w:val="CommentTextChar"/>
    <w:uiPriority w:val="99"/>
    <w:unhideWhenUsed/>
    <w:rsid w:val="003D43B0"/>
    <w:pPr>
      <w:spacing w:line="240" w:lineRule="auto"/>
    </w:pPr>
    <w:rPr>
      <w:sz w:val="20"/>
      <w:szCs w:val="20"/>
    </w:rPr>
  </w:style>
  <w:style w:type="character" w:customStyle="1" w:styleId="CommentTextChar">
    <w:name w:val="Comment Text Char"/>
    <w:basedOn w:val="DefaultParagraphFont"/>
    <w:link w:val="CommentText"/>
    <w:uiPriority w:val="99"/>
    <w:rsid w:val="003D43B0"/>
    <w:rPr>
      <w:sz w:val="20"/>
      <w:szCs w:val="20"/>
    </w:rPr>
  </w:style>
  <w:style w:type="paragraph" w:styleId="CommentSubject">
    <w:name w:val="annotation subject"/>
    <w:basedOn w:val="CommentText"/>
    <w:next w:val="CommentText"/>
    <w:link w:val="CommentSubjectChar"/>
    <w:uiPriority w:val="99"/>
    <w:semiHidden/>
    <w:unhideWhenUsed/>
    <w:rsid w:val="003D43B0"/>
    <w:rPr>
      <w:b/>
      <w:bCs/>
    </w:rPr>
  </w:style>
  <w:style w:type="character" w:customStyle="1" w:styleId="CommentSubjectChar">
    <w:name w:val="Comment Subject Char"/>
    <w:basedOn w:val="CommentTextChar"/>
    <w:link w:val="CommentSubject"/>
    <w:uiPriority w:val="99"/>
    <w:semiHidden/>
    <w:rsid w:val="003D43B0"/>
    <w:rPr>
      <w:b/>
      <w:bCs/>
      <w:sz w:val="20"/>
      <w:szCs w:val="20"/>
    </w:rPr>
  </w:style>
  <w:style w:type="paragraph" w:styleId="BalloonText">
    <w:name w:val="Balloon Text"/>
    <w:basedOn w:val="Normal"/>
    <w:link w:val="BalloonTextChar"/>
    <w:uiPriority w:val="99"/>
    <w:semiHidden/>
    <w:unhideWhenUsed/>
    <w:rsid w:val="003D43B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3B0"/>
    <w:rPr>
      <w:rFonts w:ascii="Segoe UI" w:hAnsi="Segoe UI" w:cs="Segoe UI"/>
      <w:sz w:val="18"/>
      <w:szCs w:val="18"/>
    </w:rPr>
  </w:style>
  <w:style w:type="character" w:customStyle="1" w:styleId="Heading2Char">
    <w:name w:val="Heading 2 Char"/>
    <w:basedOn w:val="DefaultParagraphFont"/>
    <w:link w:val="Heading2"/>
    <w:uiPriority w:val="9"/>
    <w:rsid w:val="003D43B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260F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069EC"/>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0069EC"/>
    <w:pPr>
      <w:spacing w:after="200" w:line="240" w:lineRule="auto"/>
    </w:pPr>
    <w:rPr>
      <w:i/>
      <w:iCs/>
      <w:color w:val="44546A" w:themeColor="text2"/>
      <w:sz w:val="18"/>
      <w:szCs w:val="18"/>
      <w:lang w:val="en-GB"/>
    </w:rPr>
  </w:style>
  <w:style w:type="paragraph" w:styleId="NoSpacing">
    <w:name w:val="No Spacing"/>
    <w:uiPriority w:val="1"/>
    <w:qFormat/>
    <w:rsid w:val="000069EC"/>
    <w:pPr>
      <w:spacing w:after="0" w:line="240" w:lineRule="auto"/>
    </w:pPr>
    <w:rPr>
      <w:lang w:val="en-GB"/>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FC340D"/>
    <w:rPr>
      <w:color w:val="0000FF"/>
      <w:u w:val="single"/>
    </w:rPr>
  </w:style>
  <w:style w:type="paragraph" w:styleId="NormalWeb">
    <w:name w:val="Normal (Web)"/>
    <w:basedOn w:val="Normal"/>
    <w:uiPriority w:val="99"/>
    <w:semiHidden/>
    <w:unhideWhenUsed/>
    <w:rsid w:val="004844D1"/>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EndNoteBibliographyTitle">
    <w:name w:val="EndNote Bibliography Title"/>
    <w:basedOn w:val="Normal"/>
    <w:link w:val="EndNoteBibliographyTitleChar"/>
    <w:rsid w:val="00ED549C"/>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ED549C"/>
    <w:rPr>
      <w:rFonts w:ascii="Calibri" w:hAnsi="Calibri" w:cs="Calibri"/>
      <w:noProof/>
    </w:rPr>
  </w:style>
  <w:style w:type="paragraph" w:customStyle="1" w:styleId="EndNoteBibliography">
    <w:name w:val="EndNote Bibliography"/>
    <w:basedOn w:val="Normal"/>
    <w:link w:val="EndNoteBibliographyChar"/>
    <w:rsid w:val="00ED549C"/>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ED549C"/>
    <w:rPr>
      <w:rFonts w:ascii="Calibri" w:hAnsi="Calibri" w:cs="Calibri"/>
      <w:noProof/>
    </w:rPr>
  </w:style>
  <w:style w:type="character" w:styleId="FollowedHyperlink">
    <w:name w:val="FollowedHyperlink"/>
    <w:basedOn w:val="DefaultParagraphFont"/>
    <w:uiPriority w:val="99"/>
    <w:semiHidden/>
    <w:unhideWhenUsed/>
    <w:rsid w:val="00D24684"/>
    <w:rPr>
      <w:color w:val="954F72" w:themeColor="followedHyperlink"/>
      <w:u w:val="single"/>
    </w:rPr>
  </w:style>
  <w:style w:type="character" w:customStyle="1" w:styleId="1">
    <w:name w:val="未处理的提及1"/>
    <w:basedOn w:val="DefaultParagraphFont"/>
    <w:uiPriority w:val="99"/>
    <w:unhideWhenUsed/>
    <w:rsid w:val="00D24684"/>
    <w:rPr>
      <w:color w:val="605E5C"/>
      <w:shd w:val="clear" w:color="auto" w:fill="E1DFDD"/>
    </w:rPr>
  </w:style>
  <w:style w:type="character" w:styleId="LineNumber">
    <w:name w:val="line number"/>
    <w:basedOn w:val="DefaultParagraphFont"/>
    <w:uiPriority w:val="99"/>
    <w:semiHidden/>
    <w:unhideWhenUsed/>
    <w:rsid w:val="00CC1529"/>
  </w:style>
  <w:style w:type="paragraph" w:styleId="Revision">
    <w:name w:val="Revision"/>
    <w:hidden/>
    <w:uiPriority w:val="99"/>
    <w:semiHidden/>
    <w:rsid w:val="009C407C"/>
    <w:pPr>
      <w:spacing w:after="0" w:line="240" w:lineRule="auto"/>
    </w:pPr>
  </w:style>
  <w:style w:type="character" w:styleId="UnresolvedMention">
    <w:name w:val="Unresolved Mention"/>
    <w:basedOn w:val="DefaultParagraphFont"/>
    <w:uiPriority w:val="99"/>
    <w:semiHidden/>
    <w:unhideWhenUsed/>
    <w:rsid w:val="00A511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41166">
      <w:bodyDiv w:val="1"/>
      <w:marLeft w:val="0"/>
      <w:marRight w:val="0"/>
      <w:marTop w:val="0"/>
      <w:marBottom w:val="0"/>
      <w:divBdr>
        <w:top w:val="none" w:sz="0" w:space="0" w:color="auto"/>
        <w:left w:val="none" w:sz="0" w:space="0" w:color="auto"/>
        <w:bottom w:val="none" w:sz="0" w:space="0" w:color="auto"/>
        <w:right w:val="none" w:sz="0" w:space="0" w:color="auto"/>
      </w:divBdr>
    </w:div>
    <w:div w:id="341248776">
      <w:bodyDiv w:val="1"/>
      <w:marLeft w:val="0"/>
      <w:marRight w:val="0"/>
      <w:marTop w:val="0"/>
      <w:marBottom w:val="0"/>
      <w:divBdr>
        <w:top w:val="none" w:sz="0" w:space="0" w:color="auto"/>
        <w:left w:val="none" w:sz="0" w:space="0" w:color="auto"/>
        <w:bottom w:val="none" w:sz="0" w:space="0" w:color="auto"/>
        <w:right w:val="none" w:sz="0" w:space="0" w:color="auto"/>
      </w:divBdr>
    </w:div>
    <w:div w:id="1285966105">
      <w:bodyDiv w:val="1"/>
      <w:marLeft w:val="0"/>
      <w:marRight w:val="0"/>
      <w:marTop w:val="0"/>
      <w:marBottom w:val="0"/>
      <w:divBdr>
        <w:top w:val="none" w:sz="0" w:space="0" w:color="auto"/>
        <w:left w:val="none" w:sz="0" w:space="0" w:color="auto"/>
        <w:bottom w:val="none" w:sz="0" w:space="0" w:color="auto"/>
        <w:right w:val="none" w:sz="0" w:space="0" w:color="auto"/>
      </w:divBdr>
    </w:div>
    <w:div w:id="1748187004">
      <w:bodyDiv w:val="1"/>
      <w:marLeft w:val="0"/>
      <w:marRight w:val="0"/>
      <w:marTop w:val="0"/>
      <w:marBottom w:val="0"/>
      <w:divBdr>
        <w:top w:val="none" w:sz="0" w:space="0" w:color="auto"/>
        <w:left w:val="none" w:sz="0" w:space="0" w:color="auto"/>
        <w:bottom w:val="none" w:sz="0" w:space="0" w:color="auto"/>
        <w:right w:val="none" w:sz="0" w:space="0" w:color="auto"/>
      </w:divBdr>
    </w:div>
    <w:div w:id="1755198072">
      <w:bodyDiv w:val="1"/>
      <w:marLeft w:val="0"/>
      <w:marRight w:val="0"/>
      <w:marTop w:val="0"/>
      <w:marBottom w:val="0"/>
      <w:divBdr>
        <w:top w:val="none" w:sz="0" w:space="0" w:color="auto"/>
        <w:left w:val="none" w:sz="0" w:space="0" w:color="auto"/>
        <w:bottom w:val="none" w:sz="0" w:space="0" w:color="auto"/>
        <w:right w:val="none" w:sz="0" w:space="0" w:color="auto"/>
      </w:divBdr>
    </w:div>
    <w:div w:id="1974403241">
      <w:bodyDiv w:val="1"/>
      <w:marLeft w:val="0"/>
      <w:marRight w:val="0"/>
      <w:marTop w:val="0"/>
      <w:marBottom w:val="0"/>
      <w:divBdr>
        <w:top w:val="none" w:sz="0" w:space="0" w:color="auto"/>
        <w:left w:val="none" w:sz="0" w:space="0" w:color="auto"/>
        <w:bottom w:val="none" w:sz="0" w:space="0" w:color="auto"/>
        <w:right w:val="none" w:sz="0" w:space="0" w:color="auto"/>
      </w:divBdr>
    </w:div>
    <w:div w:id="2038458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harrisgeospatial.com/docs/CalculatingConfusionMatrices.html"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tif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5.tiff"/><Relationship Id="rId31" Type="http://schemas.openxmlformats.org/officeDocument/2006/relationships/hyperlink" Target="https://www.statista.com/statistics/255937/leading-rice-producers-worldwid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sciencedirect.com/topics/chemistry/methanol" TargetMode="External"/><Relationship Id="rId22" Type="http://schemas.openxmlformats.org/officeDocument/2006/relationships/image" Target="media/image8.tiff"/><Relationship Id="rId27" Type="http://schemas.openxmlformats.org/officeDocument/2006/relationships/image" Target="media/image13.png"/><Relationship Id="rId30" Type="http://schemas.openxmlformats.org/officeDocument/2006/relationships/hyperlink" Target="https://www.consumerphysics.com/business/technology/" TargetMode="Externa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ECE3B8E35883E4CBDDDDB1BD610B171" ma:contentTypeVersion="13" ma:contentTypeDescription="Create a new document." ma:contentTypeScope="" ma:versionID="a704bbe89977e2ef74a10e76e99fb23e">
  <xsd:schema xmlns:xsd="http://www.w3.org/2001/XMLSchema" xmlns:xs="http://www.w3.org/2001/XMLSchema" xmlns:p="http://schemas.microsoft.com/office/2006/metadata/properties" xmlns:ns3="26407697-7c1c-4480-ad2d-c4e93e9c0aae" xmlns:ns4="2c9b2fca-c7e1-4415-b54e-299cc257fb41" targetNamespace="http://schemas.microsoft.com/office/2006/metadata/properties" ma:root="true" ma:fieldsID="524872fe57d6e5e29ac9ee20e14e7b60" ns3:_="" ns4:_="">
    <xsd:import namespace="26407697-7c1c-4480-ad2d-c4e93e9c0aae"/>
    <xsd:import namespace="2c9b2fca-c7e1-4415-b54e-299cc257fb41"/>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407697-7c1c-4480-ad2d-c4e93e9c0aae"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Location" ma:index="12" nillable="true" ma:displayName="MediaServiceLocation" ma:description="" ma:internalName="MediaServiceLocation"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c9b2fca-c7e1-4415-b54e-299cc257fb41" elementFormDefault="qualified">
    <xsd:import namespace="http://schemas.microsoft.com/office/2006/documentManagement/types"/>
    <xsd:import namespace="http://schemas.microsoft.com/office/infopath/2007/PartnerControls"/>
    <xsd:element name="SharedWithUsers" ma:index="1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description="" ma:internalName="SharedWithDetails" ma:readOnly="true">
      <xsd:simpleType>
        <xsd:restriction base="dms:Note">
          <xsd:maxLength value="255"/>
        </xsd:restriction>
      </xsd:simpleType>
    </xsd:element>
    <xsd:element name="SharingHintHash" ma:index="1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94BCD4-B97E-48F5-8838-6A1077B51B37}">
  <ds:schemaRefs>
    <ds:schemaRef ds:uri="http://schemas.microsoft.com/sharepoint/v3/contenttype/forms"/>
  </ds:schemaRefs>
</ds:datastoreItem>
</file>

<file path=customXml/itemProps2.xml><?xml version="1.0" encoding="utf-8"?>
<ds:datastoreItem xmlns:ds="http://schemas.openxmlformats.org/officeDocument/2006/customXml" ds:itemID="{9F39903C-5110-46D5-A40F-9BC8DBD689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407697-7c1c-4480-ad2d-c4e93e9c0aae"/>
    <ds:schemaRef ds:uri="2c9b2fca-c7e1-4415-b54e-299cc257fb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CD32A03-FA5E-4516-B8D4-E1EFAE130B8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3179E3F-46C8-41BD-BDEC-A24087D9C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7596</Words>
  <Characters>43298</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MCBRIDE,MARY (Agilent USA)</dc:creator>
  <cp:keywords/>
  <dc:description/>
  <cp:lastModifiedBy>fanzhou kong</cp:lastModifiedBy>
  <cp:revision>2</cp:revision>
  <dcterms:created xsi:type="dcterms:W3CDTF">2020-02-25T07:12:00Z</dcterms:created>
  <dcterms:modified xsi:type="dcterms:W3CDTF">2020-02-25T07:12:00Z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0x0101003ECE3B8E35883E4CBDDDDB1BD610B171</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